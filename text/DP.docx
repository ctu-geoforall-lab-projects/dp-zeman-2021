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jpeg" ContentType="image/jpeg"/>
  <Override PartName="/word/media/image4.png" ContentType="image/png"/>
  <Override PartName="/word/media/image3.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5.png" ContentType="image/png"/>
  <Override PartName="/word/media/image10.png" ContentType="image/png"/>
  <Override PartName="/word/media/image2.tif" ContentType="image/tiff"/>
  <Override PartName="/word/media/image6.png" ContentType="image/png"/>
  <Override PartName="/word/media/image11.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rFonts w:ascii="Calibri Light" w:hAnsi="Calibri Light" w:cs="Calibri Light" w:asciiTheme="majorHAnsi" w:cstheme="majorHAnsi" w:hAnsiTheme="majorHAnsi"/>
          <w:b/>
          <w:b/>
          <w:sz w:val="40"/>
          <w:szCs w:val="40"/>
        </w:rPr>
      </w:pPr>
      <w:r>
        <w:rPr>
          <w:rFonts w:cs="Calibri Light" w:ascii="Calibri Light" w:hAnsi="Calibri Light" w:asciiTheme="majorHAnsi" w:cstheme="majorHAnsi" w:hAnsiTheme="majorHAnsi"/>
          <w:b/>
          <w:sz w:val="40"/>
          <w:szCs w:val="40"/>
        </w:rPr>
        <w:t>ČESKÉ VYSOKÉ UČENÍ TECHNICKÉ V PRAZE</w:t>
      </w:r>
    </w:p>
    <w:p>
      <w:pPr>
        <w:pStyle w:val="Normal"/>
        <w:spacing w:lineRule="auto" w:line="360"/>
        <w:jc w:val="center"/>
        <w:rPr>
          <w:rFonts w:cs="Calibri" w:cstheme="minorHAnsi"/>
          <w:sz w:val="40"/>
          <w:szCs w:val="40"/>
        </w:rPr>
      </w:pPr>
      <w:r>
        <w:rPr>
          <w:rFonts w:cs="Calibri" w:cstheme="minorHAnsi"/>
          <w:sz w:val="40"/>
          <w:szCs w:val="40"/>
        </w:rPr>
        <w:t>FAKULTA STAVEBNÍ</w:t>
      </w:r>
    </w:p>
    <w:p>
      <w:pPr>
        <w:pStyle w:val="Normal"/>
        <w:spacing w:lineRule="auto" w:line="360"/>
        <w:jc w:val="center"/>
        <w:rPr>
          <w:rFonts w:ascii="Calibri Light" w:hAnsi="Calibri Light" w:cs="Calibri Light" w:asciiTheme="majorHAnsi" w:cstheme="majorHAnsi" w:hAnsiTheme="majorHAnsi"/>
          <w:sz w:val="32"/>
          <w:szCs w:val="32"/>
        </w:rPr>
      </w:pPr>
      <w:r>
        <w:rPr>
          <w:rFonts w:cs="Calibri Light" w:ascii="Calibri Light" w:hAnsi="Calibri Light" w:asciiTheme="majorHAnsi" w:cstheme="majorHAnsi" w:hAnsiTheme="majorHAnsi"/>
          <w:sz w:val="32"/>
          <w:szCs w:val="32"/>
        </w:rPr>
        <w:t>STUDIJNÍ PROGRAM GEODÉZIE A KARTOGRAFIE</w:t>
      </w:r>
    </w:p>
    <w:p>
      <w:pPr>
        <w:pStyle w:val="Normal"/>
        <w:spacing w:lineRule="auto" w:line="360"/>
        <w:jc w:val="center"/>
        <w:rPr>
          <w:rFonts w:ascii="Times New Roman" w:hAnsi="Times New Roman" w:cs="Times New Roman"/>
        </w:rPr>
      </w:pPr>
      <w:r>
        <w:rPr>
          <w:rFonts w:cs="Calibri Light" w:ascii="Calibri Light" w:hAnsi="Calibri Light" w:asciiTheme="majorHAnsi" w:cstheme="majorHAnsi" w:hAnsiTheme="majorHAnsi"/>
          <w:sz w:val="32"/>
          <w:szCs w:val="32"/>
        </w:rPr>
        <w:t>OBOR GEOMATIKA</w:t>
      </w:r>
    </w:p>
    <w:p>
      <w:pPr>
        <w:pStyle w:val="Normal"/>
        <w:spacing w:lineRule="auto" w:line="360"/>
        <w:rPr>
          <w:rFonts w:ascii="Times New Roman" w:hAnsi="Times New Roman" w:cs="Times New Roman"/>
        </w:rPr>
      </w:pPr>
      <w:r>
        <w:rPr>
          <w:rFonts w:cs="Times New Roman" w:ascii="Times New Roman" w:hAnsi="Times New Roman"/>
        </w:rPr>
        <w:drawing>
          <wp:anchor behindDoc="1" distT="0" distB="889000" distL="114300" distR="114300" simplePos="0" locked="0" layoutInCell="0" allowOverlap="1" relativeHeight="2">
            <wp:simplePos x="0" y="0"/>
            <wp:positionH relativeFrom="page">
              <wp:align>center</wp:align>
            </wp:positionH>
            <wp:positionV relativeFrom="paragraph">
              <wp:posOffset>452755</wp:posOffset>
            </wp:positionV>
            <wp:extent cx="2837815" cy="2162175"/>
            <wp:effectExtent l="0" t="0" r="0" b="0"/>
            <wp:wrapTopAndBottom/>
            <wp:docPr id="1" name="Obrázek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1" descr=""/>
                    <pic:cNvPicPr>
                      <a:picLocks noChangeAspect="1" noChangeArrowheads="1"/>
                    </pic:cNvPicPr>
                  </pic:nvPicPr>
                  <pic:blipFill>
                    <a:blip r:embed="rId2"/>
                    <a:stretch>
                      <a:fillRect/>
                    </a:stretch>
                  </pic:blipFill>
                  <pic:spPr bwMode="auto">
                    <a:xfrm>
                      <a:off x="0" y="0"/>
                      <a:ext cx="2837815" cy="2162175"/>
                    </a:xfrm>
                    <a:prstGeom prst="rect">
                      <a:avLst/>
                    </a:prstGeom>
                  </pic:spPr>
                </pic:pic>
              </a:graphicData>
            </a:graphic>
          </wp:anchor>
        </w:drawing>
      </w:r>
    </w:p>
    <w:p>
      <w:pPr>
        <w:pStyle w:val="Normal"/>
        <w:spacing w:lineRule="auto" w:line="360"/>
        <w:jc w:val="center"/>
        <w:rPr>
          <w:rFonts w:ascii="Calibri Light" w:hAnsi="Calibri Light" w:cs="Calibri Light" w:asciiTheme="majorHAnsi" w:cstheme="majorHAnsi" w:hAnsiTheme="majorHAnsi"/>
          <w:sz w:val="40"/>
          <w:szCs w:val="40"/>
        </w:rPr>
      </w:pPr>
      <w:r>
        <w:rPr>
          <w:rFonts w:cs="Calibri Light" w:ascii="Calibri Light" w:hAnsi="Calibri Light" w:asciiTheme="majorHAnsi" w:cstheme="majorHAnsi" w:hAnsiTheme="majorHAnsi"/>
          <w:sz w:val="40"/>
          <w:szCs w:val="40"/>
        </w:rPr>
        <w:t>DIPLOMOVÁ PRÁCE</w:t>
      </w:r>
    </w:p>
    <w:p>
      <w:pPr>
        <w:pStyle w:val="Normal"/>
        <w:spacing w:lineRule="auto" w:line="360"/>
        <w:jc w:val="center"/>
        <w:rPr>
          <w:rFonts w:ascii="Calibri Light" w:hAnsi="Calibri Light" w:cs="Calibri Light" w:asciiTheme="majorHAnsi" w:cstheme="majorHAnsi" w:hAnsiTheme="majorHAnsi"/>
          <w:sz w:val="32"/>
          <w:szCs w:val="32"/>
        </w:rPr>
      </w:pPr>
      <w:r>
        <w:rPr>
          <w:rFonts w:cs="Calibri Light" w:ascii="Calibri Light" w:hAnsi="Calibri Light" w:asciiTheme="majorHAnsi" w:cstheme="majorHAnsi" w:hAnsiTheme="majorHAnsi"/>
          <w:sz w:val="32"/>
          <w:szCs w:val="32"/>
        </w:rPr>
        <w:t>NÁVRH ZÁSUVNÉHO MODULU QGIS PRO STAŽENÍ A ANALÝZU DATOVÉ SADY LUCAS</w:t>
      </w:r>
    </w:p>
    <w:p>
      <w:pPr>
        <w:pStyle w:val="Normal"/>
        <w:spacing w:lineRule="auto" w:line="360"/>
        <w:rPr>
          <w:rFonts w:ascii="Calibri Light" w:hAnsi="Calibri Light" w:cs="Calibri Light" w:asciiTheme="majorHAnsi" w:cstheme="majorHAnsi" w:hAnsiTheme="majorHAnsi"/>
          <w:sz w:val="32"/>
          <w:szCs w:val="32"/>
        </w:rPr>
      </w:pPr>
      <w:r>
        <w:rPr>
          <w:rFonts w:cs="Calibri Light" w:cstheme="majorHAnsi" w:ascii="Calibri Light" w:hAnsi="Calibri Light"/>
          <w:sz w:val="32"/>
          <w:szCs w:val="32"/>
        </w:rPr>
      </w:r>
    </w:p>
    <w:p>
      <w:pPr>
        <w:pStyle w:val="Normal"/>
        <w:spacing w:lineRule="auto" w:line="360" w:before="0" w:after="0"/>
        <w:jc w:val="center"/>
        <w:rPr>
          <w:rFonts w:ascii="Calibri Light" w:hAnsi="Calibri Light" w:cs="Calibri Light" w:asciiTheme="majorHAnsi" w:cstheme="majorHAnsi" w:hAnsiTheme="majorHAnsi"/>
          <w:sz w:val="24"/>
          <w:szCs w:val="24"/>
        </w:rPr>
      </w:pPr>
      <w:r>
        <w:rPr>
          <w:rFonts w:cs="Calibri Light" w:ascii="Calibri Light" w:hAnsi="Calibri Light" w:asciiTheme="majorHAnsi" w:cstheme="majorHAnsi" w:hAnsiTheme="majorHAnsi"/>
          <w:sz w:val="24"/>
          <w:szCs w:val="24"/>
        </w:rPr>
        <w:t>Vedoucí práce: Ing. Martin Landa, Ph.D.</w:t>
      </w:r>
    </w:p>
    <w:p>
      <w:pPr>
        <w:pStyle w:val="Normal"/>
        <w:spacing w:lineRule="auto" w:line="360" w:before="0" w:after="0"/>
        <w:jc w:val="center"/>
        <w:rPr>
          <w:rFonts w:ascii="Calibri Light" w:hAnsi="Calibri Light" w:cs="Calibri Light" w:asciiTheme="majorHAnsi" w:cstheme="majorHAnsi" w:hAnsiTheme="majorHAnsi"/>
          <w:sz w:val="24"/>
          <w:szCs w:val="24"/>
        </w:rPr>
      </w:pPr>
      <w:r>
        <w:rPr>
          <w:rFonts w:cs="Calibri Light" w:ascii="Calibri Light" w:hAnsi="Calibri Light" w:asciiTheme="majorHAnsi" w:cstheme="majorHAnsi" w:hAnsiTheme="majorHAnsi"/>
          <w:sz w:val="24"/>
          <w:szCs w:val="24"/>
        </w:rPr>
        <w:t>Katedra geomatiky</w:t>
      </w:r>
    </w:p>
    <w:p>
      <w:pPr>
        <w:pStyle w:val="Normal"/>
        <w:spacing w:lineRule="auto" w:line="360" w:before="0" w:after="0"/>
        <w:rPr>
          <w:rFonts w:ascii="Calibri Light" w:hAnsi="Calibri Light" w:cs="Calibri Light" w:asciiTheme="majorHAnsi" w:cstheme="majorHAnsi" w:hAnsiTheme="majorHAnsi"/>
          <w:sz w:val="24"/>
          <w:szCs w:val="24"/>
        </w:rPr>
      </w:pPr>
      <w:r>
        <w:rPr>
          <w:rFonts w:cs="Calibri Light" w:cstheme="majorHAnsi" w:ascii="Calibri Light" w:hAnsi="Calibri Light"/>
          <w:sz w:val="24"/>
          <w:szCs w:val="24"/>
        </w:rPr>
      </w:r>
    </w:p>
    <w:tbl>
      <w:tblPr>
        <w:tblW w:w="838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190"/>
        <w:gridCol w:w="4189"/>
      </w:tblGrid>
      <w:tr>
        <w:trPr/>
        <w:tc>
          <w:tcPr>
            <w:tcW w:w="4190" w:type="dxa"/>
            <w:tcBorders/>
          </w:tcPr>
          <w:p>
            <w:pPr>
              <w:pStyle w:val="Normal"/>
              <w:widowControl w:val="false"/>
              <w:spacing w:lineRule="auto" w:line="360" w:before="0" w:after="160"/>
              <w:rPr>
                <w:rFonts w:ascii="Calibri Light" w:hAnsi="Calibri Light" w:cs="Calibri Light" w:asciiTheme="majorHAnsi" w:cstheme="majorHAnsi" w:hAnsiTheme="majorHAnsi"/>
                <w:sz w:val="24"/>
                <w:szCs w:val="24"/>
              </w:rPr>
            </w:pPr>
            <w:r>
              <w:rPr>
                <w:rFonts w:cs="Calibri Light" w:ascii="Calibri Light" w:hAnsi="Calibri Light" w:asciiTheme="majorHAnsi" w:cstheme="majorHAnsi" w:hAnsiTheme="majorHAnsi"/>
                <w:sz w:val="24"/>
                <w:szCs w:val="24"/>
              </w:rPr>
              <w:t>2021</w:t>
            </w:r>
          </w:p>
        </w:tc>
        <w:tc>
          <w:tcPr>
            <w:tcW w:w="4189" w:type="dxa"/>
            <w:tcBorders/>
            <w:vAlign w:val="center"/>
          </w:tcPr>
          <w:p>
            <w:pPr>
              <w:pStyle w:val="Normal"/>
              <w:widowControl w:val="false"/>
              <w:spacing w:lineRule="auto" w:line="360" w:before="0" w:after="160"/>
              <w:jc w:val="right"/>
              <w:rPr>
                <w:rFonts w:ascii="Calibri Light" w:hAnsi="Calibri Light" w:cs="Calibri Light" w:asciiTheme="majorHAnsi" w:cstheme="majorHAnsi" w:hAnsiTheme="majorHAnsi"/>
                <w:sz w:val="24"/>
                <w:szCs w:val="24"/>
              </w:rPr>
            </w:pPr>
            <w:r>
              <w:rPr>
                <w:rFonts w:cs="Calibri Light" w:ascii="Calibri Light" w:hAnsi="Calibri Light" w:asciiTheme="majorHAnsi" w:cstheme="majorHAnsi" w:hAnsiTheme="majorHAnsi"/>
                <w:sz w:val="24"/>
                <w:szCs w:val="24"/>
              </w:rPr>
              <w:t>Bc. Jaroslav ZEMAN</w:t>
            </w:r>
          </w:p>
        </w:tc>
      </w:tr>
    </w:tbl>
    <w:p>
      <w:pPr>
        <w:pStyle w:val="Normal"/>
        <w:spacing w:lineRule="auto" w:line="360"/>
        <w:rPr>
          <w:sz w:val="24"/>
          <w:szCs w:val="24"/>
        </w:rPr>
      </w:pPr>
      <w:r>
        <w:rPr>
          <w:sz w:val="24"/>
          <w:szCs w:val="24"/>
        </w:rPr>
      </w:r>
    </w:p>
    <w:p>
      <w:pPr>
        <w:pStyle w:val="Normal"/>
        <w:spacing w:lineRule="auto" w:line="360"/>
        <w:rPr>
          <w:sz w:val="24"/>
          <w:szCs w:val="24"/>
        </w:rPr>
      </w:pPr>
      <w:r>
        <w:rPr>
          <w:sz w:val="24"/>
          <w:szCs w:val="24"/>
        </w:rPr>
        <w:drawing>
          <wp:anchor behindDoc="0" distT="0" distB="0" distL="114300" distR="0" simplePos="0" locked="0" layoutInCell="0" allowOverlap="1" relativeHeight="3">
            <wp:simplePos x="0" y="0"/>
            <wp:positionH relativeFrom="margin">
              <wp:align>right</wp:align>
            </wp:positionH>
            <wp:positionV relativeFrom="paragraph">
              <wp:posOffset>292735</wp:posOffset>
            </wp:positionV>
            <wp:extent cx="5304790" cy="7529830"/>
            <wp:effectExtent l="0" t="0" r="0" b="0"/>
            <wp:wrapTopAndBottom/>
            <wp:docPr id="2" name="Obrázek 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5" descr="Obsah obrázku text&#10;&#10;Popis byl vytvořen automaticky"/>
                    <pic:cNvPicPr>
                      <a:picLocks noChangeAspect="1" noChangeArrowheads="1"/>
                    </pic:cNvPicPr>
                  </pic:nvPicPr>
                  <pic:blipFill>
                    <a:blip r:embed="rId3"/>
                    <a:stretch>
                      <a:fillRect/>
                    </a:stretch>
                  </pic:blipFill>
                  <pic:spPr bwMode="auto">
                    <a:xfrm>
                      <a:off x="0" y="0"/>
                      <a:ext cx="5304790" cy="7529830"/>
                    </a:xfrm>
                    <a:prstGeom prst="rect">
                      <a:avLst/>
                    </a:prstGeom>
                  </pic:spPr>
                </pic:pic>
              </a:graphicData>
            </a:graphic>
          </wp:anchor>
        </w:drawing>
      </w:r>
    </w:p>
    <w:p>
      <w:pPr>
        <w:pStyle w:val="Normal"/>
        <w:spacing w:lineRule="auto" w:line="360"/>
        <w:rPr>
          <w:sz w:val="24"/>
          <w:szCs w:val="24"/>
        </w:rPr>
      </w:pPr>
      <w:r>
        <w:rPr>
          <w:sz w:val="24"/>
          <w:szCs w:val="24"/>
        </w:rPr>
      </w:r>
      <w:r>
        <w:br w:type="page"/>
      </w:r>
    </w:p>
    <w:p>
      <w:pPr>
        <w:pStyle w:val="Normal"/>
        <w:spacing w:lineRule="auto" w:line="360"/>
        <w:rPr>
          <w:rFonts w:ascii="Calibri Light" w:hAnsi="Calibri Light" w:cs="Calibri Light" w:asciiTheme="majorHAnsi" w:cstheme="majorHAnsi" w:hAnsiTheme="majorHAnsi"/>
          <w:b/>
          <w:b/>
          <w:sz w:val="32"/>
          <w:szCs w:val="32"/>
        </w:rPr>
      </w:pPr>
      <w:r>
        <w:rPr>
          <w:rFonts w:cs="Calibri Light" w:cstheme="majorHAnsi" w:ascii="Calibri Light" w:hAnsi="Calibri Light"/>
          <w:b/>
          <w:sz w:val="32"/>
          <w:szCs w:val="32"/>
        </w:rPr>
      </w:r>
    </w:p>
    <w:p>
      <w:pPr>
        <w:pStyle w:val="Normal"/>
        <w:spacing w:lineRule="auto" w:line="360"/>
        <w:rPr>
          <w:rFonts w:ascii="Calibri Light" w:hAnsi="Calibri Light" w:cs="Calibri Light" w:asciiTheme="majorHAnsi" w:cstheme="majorHAnsi" w:hAnsiTheme="majorHAnsi"/>
          <w:b/>
          <w:b/>
          <w:sz w:val="32"/>
          <w:szCs w:val="32"/>
        </w:rPr>
      </w:pPr>
      <w:r>
        <w:rPr>
          <w:rFonts w:cs="Calibri Light" w:cstheme="majorHAnsi" w:ascii="Calibri Light" w:hAnsi="Calibri Light"/>
          <w:b/>
          <w:sz w:val="32"/>
          <w:szCs w:val="32"/>
        </w:rPr>
      </w:r>
    </w:p>
    <w:p>
      <w:pPr>
        <w:pStyle w:val="Normal"/>
        <w:spacing w:lineRule="auto" w:line="360"/>
        <w:rPr>
          <w:rFonts w:ascii="Calibri Light" w:hAnsi="Calibri Light" w:cs="Calibri Light" w:asciiTheme="majorHAnsi" w:cstheme="majorHAnsi" w:hAnsiTheme="majorHAnsi"/>
          <w:b/>
          <w:b/>
          <w:sz w:val="32"/>
          <w:szCs w:val="32"/>
        </w:rPr>
      </w:pPr>
      <w:r>
        <w:rPr>
          <w:rFonts w:cs="Calibri Light" w:cstheme="majorHAnsi" w:ascii="Calibri Light" w:hAnsi="Calibri Light"/>
          <w:b/>
          <w:sz w:val="32"/>
          <w:szCs w:val="32"/>
        </w:rPr>
      </w:r>
    </w:p>
    <w:p>
      <w:pPr>
        <w:pStyle w:val="Normal"/>
        <w:spacing w:lineRule="auto" w:line="360"/>
        <w:rPr>
          <w:rFonts w:ascii="Calibri Light" w:hAnsi="Calibri Light" w:cs="Calibri Light" w:asciiTheme="majorHAnsi" w:cstheme="majorHAnsi" w:hAnsiTheme="majorHAnsi"/>
          <w:b/>
          <w:b/>
          <w:sz w:val="32"/>
          <w:szCs w:val="32"/>
        </w:rPr>
      </w:pPr>
      <w:r>
        <w:rPr>
          <w:rFonts w:cs="Calibri Light" w:cstheme="majorHAnsi" w:ascii="Calibri Light" w:hAnsi="Calibri Light"/>
          <w:b/>
          <w:sz w:val="32"/>
          <w:szCs w:val="32"/>
        </w:rPr>
      </w:r>
    </w:p>
    <w:p>
      <w:pPr>
        <w:pStyle w:val="Normal"/>
        <w:spacing w:lineRule="auto" w:line="360"/>
        <w:rPr>
          <w:rFonts w:ascii="Calibri Light" w:hAnsi="Calibri Light" w:cs="Calibri Light" w:asciiTheme="majorHAnsi" w:cstheme="majorHAnsi" w:hAnsiTheme="majorHAnsi"/>
          <w:b/>
          <w:b/>
          <w:sz w:val="32"/>
          <w:szCs w:val="32"/>
        </w:rPr>
      </w:pPr>
      <w:r>
        <w:rPr>
          <w:rFonts w:cs="Calibri Light" w:cstheme="majorHAnsi" w:ascii="Calibri Light" w:hAnsi="Calibri Light"/>
          <w:b/>
          <w:sz w:val="32"/>
          <w:szCs w:val="32"/>
        </w:rPr>
      </w:r>
    </w:p>
    <w:p>
      <w:pPr>
        <w:pStyle w:val="Normal"/>
        <w:spacing w:lineRule="auto" w:line="360"/>
        <w:rPr>
          <w:rFonts w:ascii="Calibri Light" w:hAnsi="Calibri Light" w:cs="Calibri Light" w:asciiTheme="majorHAnsi" w:cstheme="majorHAnsi" w:hAnsiTheme="majorHAnsi"/>
          <w:b/>
          <w:b/>
          <w:sz w:val="32"/>
          <w:szCs w:val="32"/>
        </w:rPr>
      </w:pPr>
      <w:r>
        <w:rPr>
          <w:rFonts w:cs="Calibri Light" w:cstheme="majorHAnsi" w:ascii="Calibri Light" w:hAnsi="Calibri Light"/>
          <w:b/>
          <w:sz w:val="32"/>
          <w:szCs w:val="32"/>
        </w:rPr>
      </w:r>
    </w:p>
    <w:p>
      <w:pPr>
        <w:pStyle w:val="Normal"/>
        <w:spacing w:lineRule="auto" w:line="360"/>
        <w:rPr>
          <w:rFonts w:ascii="Calibri Light" w:hAnsi="Calibri Light" w:cs="Calibri Light" w:asciiTheme="majorHAnsi" w:cstheme="majorHAnsi" w:hAnsiTheme="majorHAnsi"/>
          <w:b/>
          <w:b/>
          <w:sz w:val="32"/>
          <w:szCs w:val="32"/>
        </w:rPr>
      </w:pPr>
      <w:r>
        <w:rPr>
          <w:rFonts w:cs="Calibri Light" w:cstheme="majorHAnsi" w:ascii="Calibri Light" w:hAnsi="Calibri Light"/>
          <w:b/>
          <w:sz w:val="32"/>
          <w:szCs w:val="32"/>
        </w:rPr>
      </w:r>
    </w:p>
    <w:p>
      <w:pPr>
        <w:pStyle w:val="Normal"/>
        <w:spacing w:lineRule="auto" w:line="360"/>
        <w:rPr>
          <w:rFonts w:ascii="Calibri Light" w:hAnsi="Calibri Light" w:cs="Calibri Light" w:asciiTheme="majorHAnsi" w:cstheme="majorHAnsi" w:hAnsiTheme="majorHAnsi"/>
          <w:b/>
          <w:b/>
          <w:sz w:val="32"/>
          <w:szCs w:val="32"/>
        </w:rPr>
      </w:pPr>
      <w:r>
        <w:rPr>
          <w:rFonts w:cs="Calibri Light" w:cstheme="majorHAnsi" w:ascii="Calibri Light" w:hAnsi="Calibri Light"/>
          <w:b/>
          <w:sz w:val="32"/>
          <w:szCs w:val="32"/>
        </w:rPr>
      </w:r>
    </w:p>
    <w:p>
      <w:pPr>
        <w:pStyle w:val="Normal"/>
        <w:spacing w:lineRule="auto" w:line="360"/>
        <w:rPr>
          <w:rFonts w:ascii="Calibri Light" w:hAnsi="Calibri Light" w:cs="Calibri Light" w:asciiTheme="majorHAnsi" w:cstheme="majorHAnsi" w:hAnsiTheme="majorHAnsi"/>
          <w:b/>
          <w:b/>
          <w:sz w:val="32"/>
          <w:szCs w:val="32"/>
        </w:rPr>
      </w:pPr>
      <w:r>
        <w:rPr>
          <w:rFonts w:cs="Calibri Light" w:cstheme="majorHAnsi" w:ascii="Calibri Light" w:hAnsi="Calibri Light"/>
          <w:b/>
          <w:sz w:val="32"/>
          <w:szCs w:val="32"/>
        </w:rPr>
      </w:r>
    </w:p>
    <w:p>
      <w:pPr>
        <w:pStyle w:val="Normal"/>
        <w:spacing w:lineRule="auto" w:line="360"/>
        <w:rPr>
          <w:rFonts w:ascii="Calibri Light" w:hAnsi="Calibri Light" w:cs="Calibri Light" w:asciiTheme="majorHAnsi" w:cstheme="majorHAnsi" w:hAnsiTheme="majorHAnsi"/>
          <w:b/>
          <w:b/>
          <w:sz w:val="32"/>
          <w:szCs w:val="32"/>
        </w:rPr>
      </w:pPr>
      <w:r>
        <w:rPr>
          <w:rFonts w:cs="Calibri Light" w:cstheme="majorHAnsi" w:ascii="Calibri Light" w:hAnsi="Calibri Light"/>
          <w:b/>
          <w:sz w:val="32"/>
          <w:szCs w:val="32"/>
        </w:rPr>
      </w:r>
    </w:p>
    <w:p>
      <w:pPr>
        <w:pStyle w:val="Normal"/>
        <w:spacing w:lineRule="auto" w:line="360"/>
        <w:rPr>
          <w:rFonts w:ascii="Calibri Light" w:hAnsi="Calibri Light" w:cs="Calibri Light" w:asciiTheme="majorHAnsi" w:cstheme="majorHAnsi" w:hAnsiTheme="majorHAnsi"/>
          <w:b/>
          <w:b/>
          <w:sz w:val="32"/>
          <w:szCs w:val="32"/>
        </w:rPr>
      </w:pPr>
      <w:r>
        <w:rPr>
          <w:rFonts w:cs="Calibri Light" w:cstheme="majorHAnsi" w:ascii="Calibri Light" w:hAnsi="Calibri Light"/>
          <w:b/>
          <w:sz w:val="32"/>
          <w:szCs w:val="32"/>
        </w:rPr>
      </w:r>
    </w:p>
    <w:p>
      <w:pPr>
        <w:pStyle w:val="Normal"/>
        <w:spacing w:lineRule="auto" w:line="360"/>
        <w:rPr>
          <w:rFonts w:ascii="Calibri Light" w:hAnsi="Calibri Light" w:cs="Calibri Light" w:asciiTheme="majorHAnsi" w:cstheme="majorHAnsi" w:hAnsiTheme="majorHAnsi"/>
          <w:b/>
          <w:b/>
          <w:sz w:val="32"/>
          <w:szCs w:val="32"/>
        </w:rPr>
      </w:pPr>
      <w:r>
        <w:rPr>
          <w:rFonts w:cs="Calibri Light" w:cstheme="majorHAnsi" w:ascii="Calibri Light" w:hAnsi="Calibri Light"/>
          <w:b/>
          <w:sz w:val="32"/>
          <w:szCs w:val="32"/>
        </w:rPr>
      </w:r>
    </w:p>
    <w:p>
      <w:pPr>
        <w:pStyle w:val="Normal"/>
        <w:spacing w:lineRule="auto" w:line="360"/>
        <w:rPr>
          <w:rFonts w:ascii="Calibri Light" w:hAnsi="Calibri Light" w:cs="Calibri Light" w:asciiTheme="majorHAnsi" w:cstheme="majorHAnsi" w:hAnsiTheme="majorHAnsi"/>
          <w:b/>
          <w:b/>
          <w:sz w:val="32"/>
          <w:szCs w:val="32"/>
        </w:rPr>
      </w:pPr>
      <w:r>
        <w:rPr>
          <w:rFonts w:cs="Calibri Light" w:cstheme="majorHAnsi" w:ascii="Calibri Light" w:hAnsi="Calibri Light"/>
          <w:b/>
          <w:sz w:val="32"/>
          <w:szCs w:val="32"/>
        </w:rPr>
      </w:r>
    </w:p>
    <w:p>
      <w:pPr>
        <w:pStyle w:val="Normal"/>
        <w:spacing w:lineRule="auto" w:line="360"/>
        <w:rPr>
          <w:rFonts w:ascii="Calibri Light" w:hAnsi="Calibri Light" w:cs="Calibri Light" w:asciiTheme="majorHAnsi" w:cstheme="majorHAnsi" w:hAnsiTheme="majorHAnsi"/>
          <w:b/>
          <w:b/>
          <w:sz w:val="32"/>
          <w:szCs w:val="32"/>
        </w:rPr>
      </w:pPr>
      <w:r>
        <w:rPr>
          <w:rFonts w:cs="Calibri Light" w:ascii="Calibri Light" w:hAnsi="Calibri Light" w:asciiTheme="majorHAnsi" w:cstheme="majorHAnsi" w:hAnsiTheme="majorHAnsi"/>
          <w:b/>
          <w:sz w:val="32"/>
          <w:szCs w:val="32"/>
        </w:rPr>
        <w:t xml:space="preserve">Prohlášení </w:t>
      </w:r>
    </w:p>
    <w:p>
      <w:pPr>
        <w:pStyle w:val="Normal"/>
        <w:spacing w:lineRule="auto" w:line="360"/>
        <w:ind w:firstLine="567"/>
        <w:jc w:val="both"/>
        <w:rPr>
          <w:rFonts w:ascii="Times New Roman" w:hAnsi="Times New Roman" w:cs="Times New Roman"/>
          <w:sz w:val="24"/>
          <w:szCs w:val="24"/>
        </w:rPr>
      </w:pPr>
      <w:r>
        <w:rPr>
          <w:rFonts w:cs="Times New Roman" w:ascii="Times New Roman" w:hAnsi="Times New Roman"/>
          <w:sz w:val="24"/>
          <w:szCs w:val="24"/>
        </w:rPr>
        <w:t>Prohlašuji, že jsem diplomovou práci na téma „Návrh zásuvného modulu QGIS pro stažení a analýzu datové sady LUCAS“ vypracoval samostatně a veškeré použité zdroje jsem uvedl v kapitole „Použité zdroje“.</w:t>
        <w:tab/>
      </w:r>
    </w:p>
    <w:tbl>
      <w:tblPr>
        <w:tblW w:w="838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190"/>
        <w:gridCol w:w="4189"/>
      </w:tblGrid>
      <w:tr>
        <w:trPr/>
        <w:tc>
          <w:tcPr>
            <w:tcW w:w="4190" w:type="dxa"/>
            <w:tcBorders/>
          </w:tcPr>
          <w:p>
            <w:pPr>
              <w:pStyle w:val="Normal"/>
              <w:widowControl w:val="false"/>
              <w:spacing w:lineRule="auto" w:line="360"/>
              <w:jc w:val="both"/>
              <w:rPr>
                <w:rFonts w:ascii="Times New Roman" w:hAnsi="Times New Roman" w:cs="Times New Roman"/>
                <w:sz w:val="24"/>
                <w:szCs w:val="24"/>
              </w:rPr>
            </w:pPr>
            <w:r>
              <w:rPr>
                <w:rFonts w:cs="Times New Roman" w:ascii="Times New Roman" w:hAnsi="Times New Roman"/>
                <w:sz w:val="24"/>
                <w:szCs w:val="24"/>
              </w:rPr>
              <w:t>V Praze dne</w:t>
              <w:tab/>
            </w:r>
          </w:p>
          <w:p>
            <w:pPr>
              <w:pStyle w:val="Normal"/>
              <w:widowControl w:val="false"/>
              <w:spacing w:lineRule="auto" w:line="360" w:before="0" w:after="160"/>
              <w:jc w:val="both"/>
              <w:rPr>
                <w:rFonts w:ascii="Times New Roman" w:hAnsi="Times New Roman" w:cs="Times New Roman"/>
                <w:strike/>
                <w:sz w:val="24"/>
                <w:szCs w:val="24"/>
              </w:rPr>
            </w:pPr>
            <w:r>
              <w:rPr>
                <w:rFonts w:cs="Times New Roman" w:ascii="Times New Roman" w:hAnsi="Times New Roman"/>
                <w:strike/>
                <w:sz w:val="24"/>
                <w:szCs w:val="24"/>
              </w:rPr>
            </w:r>
          </w:p>
        </w:tc>
        <w:tc>
          <w:tcPr>
            <w:tcW w:w="4189" w:type="dxa"/>
            <w:tcBorders/>
          </w:tcPr>
          <w:p>
            <w:pPr>
              <w:pStyle w:val="Normal"/>
              <w:widowControl w:val="false"/>
              <w:spacing w:lineRule="auto" w:line="360"/>
              <w:jc w:val="right"/>
              <w:rPr>
                <w:rFonts w:ascii="Times New Roman" w:hAnsi="Times New Roman" w:cs="Times New Roman"/>
                <w:sz w:val="24"/>
                <w:szCs w:val="24"/>
              </w:rPr>
            </w:pPr>
            <w:r>
              <w:rPr>
                <w:rFonts w:cs="Times New Roman" w:ascii="Times New Roman" w:hAnsi="Times New Roman"/>
                <w:sz w:val="24"/>
                <w:szCs w:val="24"/>
              </w:rPr>
              <w:t>Jaroslav Zeman</w:t>
            </w:r>
          </w:p>
          <w:p>
            <w:pPr>
              <w:pStyle w:val="Normal"/>
              <w:widowControl w:val="false"/>
              <w:spacing w:lineRule="auto" w:line="360" w:before="0" w:after="160"/>
              <w:jc w:val="right"/>
              <w:rPr>
                <w:rFonts w:ascii="Times New Roman" w:hAnsi="Times New Roman" w:cs="Times New Roman"/>
                <w:strike/>
                <w:sz w:val="24"/>
                <w:szCs w:val="24"/>
              </w:rPr>
            </w:pPr>
            <w:r>
              <w:rPr>
                <w:rFonts w:cs="Times New Roman" w:ascii="Times New Roman" w:hAnsi="Times New Roman"/>
                <w:strike/>
                <w:sz w:val="24"/>
                <w:szCs w:val="24"/>
              </w:rPr>
            </w:r>
          </w:p>
        </w:tc>
      </w:tr>
      <w:tr>
        <w:trPr/>
        <w:tc>
          <w:tcPr>
            <w:tcW w:w="4190" w:type="dxa"/>
            <w:tcBorders/>
            <w:vAlign w:val="bottom"/>
          </w:tcPr>
          <w:p>
            <w:pPr>
              <w:pStyle w:val="Normal"/>
              <w:widowControl w:val="false"/>
              <w:spacing w:lineRule="auto" w:line="360" w:before="0" w:after="160"/>
              <w:jc w:val="both"/>
              <w:rPr>
                <w:rFonts w:ascii="Times New Roman" w:hAnsi="Times New Roman" w:cs="Times New Roman"/>
                <w:strike/>
                <w:sz w:val="24"/>
                <w:szCs w:val="24"/>
              </w:rPr>
            </w:pPr>
            <w:r>
              <w:rPr>
                <w:sz w:val="24"/>
                <w:szCs w:val="24"/>
              </w:rPr>
              <w:t>. . . . . . . . . . . . . . . . . . .</w:t>
            </w:r>
          </w:p>
        </w:tc>
        <w:tc>
          <w:tcPr>
            <w:tcW w:w="4189" w:type="dxa"/>
            <w:tcBorders/>
            <w:vAlign w:val="bottom"/>
          </w:tcPr>
          <w:p>
            <w:pPr>
              <w:pStyle w:val="Normal"/>
              <w:widowControl w:val="false"/>
              <w:spacing w:lineRule="auto" w:line="360" w:before="0" w:after="160"/>
              <w:jc w:val="right"/>
              <w:rPr>
                <w:rFonts w:ascii="Times New Roman" w:hAnsi="Times New Roman" w:cs="Times New Roman"/>
                <w:strike/>
                <w:sz w:val="24"/>
                <w:szCs w:val="24"/>
              </w:rPr>
            </w:pPr>
            <w:r>
              <w:rPr>
                <w:sz w:val="24"/>
                <w:szCs w:val="24"/>
              </w:rPr>
              <w:t xml:space="preserve"> </w:t>
            </w:r>
            <w:r>
              <w:rPr>
                <w:sz w:val="24"/>
                <w:szCs w:val="24"/>
              </w:rPr>
              <w:t>. . . . . . . . . . . . . . . . . . .</w:t>
            </w:r>
          </w:p>
        </w:tc>
      </w:tr>
    </w:tbl>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rFonts w:ascii="Calibri Light" w:hAnsi="Calibri Light" w:cs="Calibri Light" w:asciiTheme="majorHAnsi" w:cstheme="majorHAnsi" w:hAnsiTheme="majorHAnsi"/>
          <w:b/>
          <w:b/>
          <w:sz w:val="32"/>
          <w:szCs w:val="32"/>
        </w:rPr>
      </w:pPr>
      <w:r>
        <w:rPr>
          <w:rFonts w:cs="Calibri Light" w:ascii="Calibri Light" w:hAnsi="Calibri Light" w:asciiTheme="majorHAnsi" w:cstheme="majorHAnsi" w:hAnsiTheme="majorHAnsi"/>
          <w:b/>
          <w:sz w:val="32"/>
          <w:szCs w:val="32"/>
        </w:rPr>
        <w:t>Poděkování</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rPr>
          <w:rFonts w:ascii="Calibri Light" w:hAnsi="Calibri Light" w:cs="Calibri Light" w:asciiTheme="majorHAnsi" w:cstheme="majorHAnsi" w:hAnsiTheme="majorHAnsi"/>
          <w:b/>
          <w:b/>
          <w:sz w:val="32"/>
          <w:szCs w:val="32"/>
        </w:rPr>
      </w:pPr>
      <w:r>
        <w:rPr>
          <w:rFonts w:cs="Calibri Light" w:ascii="Calibri Light" w:hAnsi="Calibri Light" w:asciiTheme="majorHAnsi" w:cstheme="majorHAnsi" w:hAnsiTheme="majorHAnsi"/>
          <w:b/>
          <w:sz w:val="32"/>
          <w:szCs w:val="32"/>
        </w:rPr>
        <w:t xml:space="preserve">Anotace </w:t>
      </w:r>
    </w:p>
    <w:p>
      <w:pPr>
        <w:pStyle w:val="Normal"/>
        <w:spacing w:lineRule="auto" w:line="360"/>
        <w:ind w:firstLine="567"/>
        <w:jc w:val="both"/>
        <w:rPr>
          <w:rFonts w:ascii="Times New Roman" w:hAnsi="Times New Roman" w:cs="Times New Roman"/>
          <w:sz w:val="24"/>
          <w:szCs w:val="24"/>
        </w:rPr>
      </w:pPr>
      <w:r>
        <w:rPr>
          <w:rFonts w:cs="Times New Roman" w:ascii="Times New Roman" w:hAnsi="Times New Roman"/>
          <w:sz w:val="24"/>
          <w:szCs w:val="24"/>
        </w:rPr>
        <w:t xml:space="preserve">Obsah této diplomové práce je možné rozdělit do dvou částí. První část se zabývá harmonizací datové sady LUCAS a její publikací na mapovém serveru. Druhá část popisuje tvorbu </w:t>
      </w:r>
      <w:commentRangeStart w:id="0"/>
      <w:r>
        <w:rPr>
          <w:rFonts w:cs="Times New Roman" w:ascii="Times New Roman" w:hAnsi="Times New Roman"/>
          <w:sz w:val="24"/>
          <w:szCs w:val="24"/>
        </w:rPr>
        <w:t>modulu</w:t>
      </w:r>
      <w:r>
        <w:rPr>
          <w:rFonts w:cs="Times New Roman" w:ascii="Times New Roman" w:hAnsi="Times New Roman"/>
          <w:sz w:val="24"/>
          <w:szCs w:val="24"/>
        </w:rPr>
      </w:r>
      <w:commentRangeEnd w:id="0"/>
      <w:r>
        <w:commentReference w:id="0"/>
      </w:r>
      <w:r>
        <w:rPr>
          <w:rFonts w:cs="Times New Roman" w:ascii="Times New Roman" w:hAnsi="Times New Roman"/>
          <w:sz w:val="24"/>
          <w:szCs w:val="24"/>
        </w:rPr>
        <w:t xml:space="preserve"> lucas a samotného </w:t>
      </w:r>
      <w:commentRangeStart w:id="1"/>
      <w:r>
        <w:rPr>
          <w:rFonts w:cs="Times New Roman" w:ascii="Times New Roman" w:hAnsi="Times New Roman"/>
          <w:sz w:val="24"/>
          <w:szCs w:val="24"/>
        </w:rPr>
        <w:t>pluginu</w:t>
      </w:r>
      <w:r>
        <w:rPr>
          <w:rFonts w:cs="Times New Roman" w:ascii="Times New Roman" w:hAnsi="Times New Roman"/>
          <w:sz w:val="24"/>
          <w:szCs w:val="24"/>
        </w:rPr>
      </w:r>
      <w:commentRangeEnd w:id="1"/>
      <w:r>
        <w:commentReference w:id="1"/>
      </w:r>
      <w:r>
        <w:rPr>
          <w:rFonts w:cs="Times New Roman" w:ascii="Times New Roman" w:hAnsi="Times New Roman"/>
          <w:sz w:val="24"/>
          <w:szCs w:val="24"/>
        </w:rPr>
        <w:t>, který tento modul využívá.</w:t>
      </w:r>
    </w:p>
    <w:p>
      <w:pPr>
        <w:pStyle w:val="Normal"/>
        <w:spacing w:lineRule="auto" w:line="360"/>
        <w:ind w:firstLine="567"/>
        <w:jc w:val="both"/>
        <w:rPr>
          <w:sz w:val="24"/>
          <w:szCs w:val="24"/>
        </w:rPr>
      </w:pPr>
      <w:r>
        <w:rPr>
          <w:rFonts w:cs="Times New Roman" w:ascii="Times New Roman" w:hAnsi="Times New Roman"/>
          <w:sz w:val="24"/>
          <w:szCs w:val="24"/>
        </w:rPr>
        <w:t>Zásuvný modul poskytuje možnost na základě zvolených parametrů stáhnout pomocí WFS služby body datové sady LUCAS. Po stažení dat jsou body zobrazeny v mapovém okně. Dále zásuvný modul umožňuje práci s těmito daty v podobě agregace</w:t>
      </w:r>
      <w:commentRangeStart w:id="2"/>
      <w:r>
        <w:rPr>
          <w:rFonts w:cs="Times New Roman" w:ascii="Times New Roman" w:hAnsi="Times New Roman"/>
          <w:sz w:val="24"/>
          <w:szCs w:val="24"/>
        </w:rPr>
        <w:t xml:space="preserve"> land cover</w:t>
      </w:r>
      <w:r>
        <w:rPr>
          <w:rFonts w:cs="Times New Roman" w:ascii="Times New Roman" w:hAnsi="Times New Roman"/>
          <w:sz w:val="24"/>
          <w:szCs w:val="24"/>
        </w:rPr>
      </w:r>
      <w:commentRangeEnd w:id="2"/>
      <w:r>
        <w:commentReference w:id="2"/>
      </w:r>
      <w:r>
        <w:rPr>
          <w:rFonts w:cs="Times New Roman" w:ascii="Times New Roman" w:hAnsi="Times New Roman"/>
          <w:sz w:val="24"/>
          <w:szCs w:val="24"/>
        </w:rPr>
        <w:t xml:space="preserve"> tříd.  </w:t>
      </w:r>
    </w:p>
    <w:p>
      <w:pPr>
        <w:pStyle w:val="Normal"/>
        <w:spacing w:lineRule="auto" w:line="360"/>
        <w:rPr>
          <w:rFonts w:ascii="Calibri Light" w:hAnsi="Calibri Light" w:cs="Calibri Light" w:asciiTheme="majorHAnsi" w:cstheme="majorHAnsi" w:hAnsiTheme="majorHAnsi"/>
          <w:sz w:val="32"/>
          <w:szCs w:val="32"/>
        </w:rPr>
      </w:pPr>
      <w:r>
        <w:rPr>
          <w:rFonts w:cs="Calibri Light" w:cstheme="majorHAnsi" w:ascii="Calibri Light" w:hAnsi="Calibri Light"/>
          <w:sz w:val="32"/>
          <w:szCs w:val="32"/>
        </w:rPr>
      </w:r>
    </w:p>
    <w:p>
      <w:pPr>
        <w:pStyle w:val="Normal"/>
        <w:spacing w:lineRule="auto" w:line="360"/>
        <w:rPr>
          <w:rFonts w:ascii="Calibri Light" w:hAnsi="Calibri Light" w:cs="Calibri Light" w:asciiTheme="majorHAnsi" w:cstheme="majorHAnsi" w:hAnsiTheme="majorHAnsi"/>
          <w:b/>
          <w:b/>
          <w:sz w:val="32"/>
          <w:szCs w:val="32"/>
        </w:rPr>
      </w:pPr>
      <w:r>
        <w:rPr>
          <w:rFonts w:cs="Calibri Light" w:ascii="Calibri Light" w:hAnsi="Calibri Light" w:asciiTheme="majorHAnsi" w:cstheme="majorHAnsi" w:hAnsiTheme="majorHAnsi"/>
          <w:b/>
          <w:sz w:val="32"/>
          <w:szCs w:val="32"/>
        </w:rPr>
        <w:t>Klíčová slova</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QGIS, zásuvný modul, LUCAS, PostGIS, harmonizace, Python</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rFonts w:ascii="Calibri Light" w:hAnsi="Calibri Light" w:cs="Calibri Light" w:asciiTheme="majorHAnsi" w:cstheme="majorHAnsi" w:hAnsiTheme="majorHAnsi"/>
          <w:b/>
          <w:b/>
          <w:sz w:val="32"/>
          <w:szCs w:val="32"/>
        </w:rPr>
      </w:pPr>
      <w:r>
        <w:rPr>
          <w:rFonts w:cs="Calibri Light" w:ascii="Calibri Light" w:hAnsi="Calibri Light" w:asciiTheme="majorHAnsi" w:cstheme="majorHAnsi" w:hAnsiTheme="majorHAnsi"/>
          <w:b/>
          <w:sz w:val="32"/>
          <w:szCs w:val="32"/>
        </w:rPr>
        <w:t>Annotation</w:t>
      </w:r>
    </w:p>
    <w:p>
      <w:pPr>
        <w:pStyle w:val="Normal"/>
        <w:spacing w:lineRule="auto" w:line="360"/>
        <w:ind w:firstLine="567"/>
        <w:jc w:val="both"/>
        <w:rPr>
          <w:rFonts w:ascii="Times New Roman" w:hAnsi="Times New Roman" w:cs="Times New Roman"/>
          <w:sz w:val="24"/>
          <w:szCs w:val="24"/>
        </w:rPr>
      </w:pPr>
      <w:r>
        <w:rPr>
          <w:rFonts w:cs="Times New Roman" w:ascii="Times New Roman" w:hAnsi="Times New Roman"/>
          <w:sz w:val="24"/>
          <w:szCs w:val="24"/>
          <w:highlight w:val="darkYellow"/>
        </w:rPr>
        <w:t>Překlad anotace…..</w:t>
      </w:r>
    </w:p>
    <w:p>
      <w:pPr>
        <w:pStyle w:val="Normal"/>
        <w:spacing w:lineRule="auto" w:line="360"/>
        <w:rPr>
          <w:rFonts w:ascii="Calibri Light" w:hAnsi="Calibri Light" w:cs="Calibri Light" w:asciiTheme="majorHAnsi" w:cstheme="majorHAnsi" w:hAnsiTheme="majorHAnsi"/>
          <w:sz w:val="32"/>
          <w:szCs w:val="32"/>
        </w:rPr>
      </w:pPr>
      <w:r>
        <w:rPr>
          <w:rFonts w:cs="Calibri Light" w:cstheme="majorHAnsi" w:ascii="Calibri Light" w:hAnsi="Calibri Light"/>
          <w:sz w:val="32"/>
          <w:szCs w:val="32"/>
        </w:rPr>
      </w:r>
    </w:p>
    <w:p>
      <w:pPr>
        <w:pStyle w:val="Normal"/>
        <w:spacing w:lineRule="auto" w:line="360"/>
        <w:rPr>
          <w:rFonts w:ascii="Calibri Light" w:hAnsi="Calibri Light" w:cs="Calibri Light" w:asciiTheme="majorHAnsi" w:cstheme="majorHAnsi" w:hAnsiTheme="majorHAnsi"/>
          <w:b/>
          <w:b/>
          <w:sz w:val="32"/>
          <w:szCs w:val="32"/>
        </w:rPr>
      </w:pPr>
      <w:r>
        <w:rPr>
          <w:rFonts w:cs="Calibri Light" w:ascii="Calibri Light" w:hAnsi="Calibri Light" w:asciiTheme="majorHAnsi" w:cstheme="majorHAnsi" w:hAnsiTheme="majorHAnsi"/>
          <w:b/>
          <w:sz w:val="32"/>
          <w:szCs w:val="32"/>
        </w:rPr>
        <w:t>Key words</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QGIS, plugin, LUCAS, PostGIS, harmonization, Python</w:t>
      </w:r>
    </w:p>
    <w:p>
      <w:pPr>
        <w:pStyle w:val="Normal"/>
        <w:spacing w:lineRule="auto" w:line="360"/>
        <w:jc w:val="both"/>
        <w:rPr/>
      </w:pPr>
      <w:r>
        <w:rPr/>
      </w:r>
    </w:p>
    <w:sdt>
      <w:sdtPr>
        <w:docPartObj>
          <w:docPartGallery w:val="Table of Contents"/>
          <w:docPartUnique w:val="true"/>
        </w:docPartObj>
      </w:sdtPr>
      <w:sdtContent>
        <w:p>
          <w:pPr>
            <w:pStyle w:val="Normal"/>
            <w:spacing w:lineRule="auto" w:line="360"/>
            <w:rPr>
              <w:rStyle w:val="Nadpis3Char"/>
              <w:b w:val="false"/>
              <w:b w:val="false"/>
            </w:rPr>
          </w:pPr>
          <w:r>
            <w:br w:type="page"/>
          </w:r>
          <w:r>
            <w:rPr>
              <w:rStyle w:val="Nadpis3Char"/>
            </w:rPr>
            <w:t>Obsah</w:t>
          </w:r>
        </w:p>
        <w:p>
          <w:pPr>
            <w:pStyle w:val="Contents1"/>
            <w:rPr>
              <w:rFonts w:ascii="Calibri" w:hAnsi="Calibri" w:eastAsia="" w:cs="" w:asciiTheme="minorHAnsi" w:cstheme="minorBidi" w:eastAsiaTheme="minorEastAsia" w:hAnsiTheme="minorHAnsi"/>
              <w:b w:val="false"/>
              <w:b w:val="false"/>
              <w:sz w:val="22"/>
              <w:szCs w:val="22"/>
              <w:lang w:val="en-GB" w:eastAsia="en-GB"/>
            </w:rPr>
          </w:pPr>
          <w:r>
            <w:fldChar w:fldCharType="begin"/>
          </w:r>
          <w:r>
            <w:rPr>
              <w:webHidden/>
              <w:rStyle w:val="IndexLink"/>
              <w:vanish w:val="false"/>
            </w:rPr>
            <w:instrText> TOC \z \o "1-3" \u \h</w:instrText>
          </w:r>
          <w:r>
            <w:rPr>
              <w:webHidden/>
              <w:rStyle w:val="IndexLink"/>
              <w:vanish w:val="false"/>
            </w:rPr>
            <w:fldChar w:fldCharType="separate"/>
          </w:r>
          <w:hyperlink w:anchor="_Toc71550986">
            <w:r>
              <w:rPr>
                <w:webHidden/>
              </w:rPr>
              <w:fldChar w:fldCharType="begin"/>
            </w:r>
            <w:r>
              <w:rPr>
                <w:webHidden/>
              </w:rPr>
              <w:instrText>PAGEREF _Toc71550986 \h</w:instrText>
            </w:r>
            <w:r>
              <w:rPr>
                <w:webHidden/>
              </w:rPr>
              <w:fldChar w:fldCharType="separate"/>
            </w:r>
            <w:r>
              <w:rPr>
                <w:webHidden/>
                <w:rStyle w:val="IndexLink"/>
                <w:vanish w:val="false"/>
              </w:rPr>
              <w:t>Úvod</w:t>
              <w:tab/>
              <w:t>9</w:t>
            </w:r>
            <w:r>
              <w:rPr>
                <w:webHidden/>
              </w:rPr>
              <w:fldChar w:fldCharType="end"/>
            </w:r>
          </w:hyperlink>
        </w:p>
        <w:p>
          <w:pPr>
            <w:pStyle w:val="Contents1"/>
            <w:rPr>
              <w:rFonts w:ascii="Calibri" w:hAnsi="Calibri" w:eastAsia="" w:cs="" w:asciiTheme="minorHAnsi" w:cstheme="minorBidi" w:eastAsiaTheme="minorEastAsia" w:hAnsiTheme="minorHAnsi"/>
              <w:b w:val="false"/>
              <w:b w:val="false"/>
              <w:sz w:val="22"/>
              <w:szCs w:val="22"/>
              <w:lang w:val="en-GB" w:eastAsia="en-GB"/>
            </w:rPr>
          </w:pPr>
          <w:hyperlink w:anchor="_Toc71550987">
            <w:r>
              <w:rPr>
                <w:webHidden/>
                <w:rStyle w:val="IndexLink"/>
                <w:vanish w:val="false"/>
              </w:rPr>
              <w:t>1</w:t>
            </w:r>
            <w:r>
              <w:rPr>
                <w:rStyle w:val="IndexLink"/>
                <w:rFonts w:eastAsia="" w:cs="" w:ascii="Calibri" w:hAnsi="Calibri" w:asciiTheme="minorHAnsi" w:cstheme="minorBidi" w:eastAsiaTheme="minorEastAsia" w:hAnsiTheme="minorHAnsi"/>
                <w:b w:val="false"/>
                <w:sz w:val="22"/>
                <w:szCs w:val="22"/>
                <w:lang w:val="en-GB" w:eastAsia="en-GB"/>
              </w:rPr>
              <w:tab/>
            </w:r>
            <w:r>
              <w:rPr>
                <w:rStyle w:val="IndexLink"/>
              </w:rPr>
              <w:t>LUCAS</w:t>
            </w:r>
            <w:r>
              <w:rPr>
                <w:webHidden/>
              </w:rPr>
              <w:fldChar w:fldCharType="begin"/>
            </w:r>
            <w:r>
              <w:rPr>
                <w:webHidden/>
              </w:rPr>
              <w:instrText>PAGEREF _Toc71550987 \h</w:instrText>
            </w:r>
            <w:r>
              <w:rPr>
                <w:webHidden/>
              </w:rPr>
              <w:fldChar w:fldCharType="separate"/>
            </w:r>
            <w:r>
              <w:rPr>
                <w:rStyle w:val="IndexLink"/>
                <w:vanish w:val="false"/>
              </w:rPr>
              <w:tab/>
              <w:t>11</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0988">
            <w:r>
              <w:rPr>
                <w:webHidden/>
                <w:rStyle w:val="IndexLink"/>
                <w:vanish w:val="false"/>
              </w:rPr>
              <w:t>1.1</w:t>
            </w:r>
            <w:r>
              <w:rPr>
                <w:rStyle w:val="IndexLink"/>
                <w:rFonts w:eastAsia="" w:eastAsiaTheme="minorEastAsia"/>
                <w:lang w:val="en-GB" w:eastAsia="en-GB"/>
              </w:rPr>
              <w:tab/>
            </w:r>
            <w:r>
              <w:rPr>
                <w:rStyle w:val="IndexLink"/>
              </w:rPr>
              <w:t>LUCAS</w:t>
            </w:r>
            <w:r>
              <w:rPr>
                <w:webHidden/>
              </w:rPr>
              <w:fldChar w:fldCharType="begin"/>
            </w:r>
            <w:r>
              <w:rPr>
                <w:webHidden/>
              </w:rPr>
              <w:instrText>PAGEREF _Toc71550988 \h</w:instrText>
            </w:r>
            <w:r>
              <w:rPr>
                <w:webHidden/>
              </w:rPr>
              <w:fldChar w:fldCharType="separate"/>
            </w:r>
            <w:r>
              <w:rPr>
                <w:rStyle w:val="IndexLink"/>
                <w:vanish w:val="false"/>
              </w:rPr>
              <w:tab/>
              <w:t>11</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0989">
            <w:r>
              <w:rPr>
                <w:webHidden/>
                <w:rStyle w:val="IndexLink"/>
                <w:vanish w:val="false"/>
              </w:rPr>
              <w:t>1.2</w:t>
            </w:r>
            <w:r>
              <w:rPr>
                <w:rStyle w:val="IndexLink"/>
                <w:rFonts w:eastAsia="" w:eastAsiaTheme="minorEastAsia"/>
                <w:lang w:val="en-GB" w:eastAsia="en-GB"/>
              </w:rPr>
              <w:tab/>
            </w:r>
            <w:r>
              <w:rPr>
                <w:rStyle w:val="IndexLink"/>
              </w:rPr>
              <w:t>Sběr dat</w:t>
            </w:r>
            <w:r>
              <w:rPr>
                <w:webHidden/>
              </w:rPr>
              <w:fldChar w:fldCharType="begin"/>
            </w:r>
            <w:r>
              <w:rPr>
                <w:webHidden/>
              </w:rPr>
              <w:instrText>PAGEREF _Toc71550989 \h</w:instrText>
            </w:r>
            <w:r>
              <w:rPr>
                <w:webHidden/>
              </w:rPr>
              <w:fldChar w:fldCharType="separate"/>
            </w:r>
            <w:r>
              <w:rPr>
                <w:rStyle w:val="IndexLink"/>
                <w:vanish w:val="false"/>
              </w:rPr>
              <w:tab/>
              <w:t>13</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0990">
            <w:r>
              <w:rPr>
                <w:webHidden/>
                <w:rStyle w:val="IndexLink"/>
                <w:vanish w:val="false"/>
              </w:rPr>
              <w:t>1.3</w:t>
            </w:r>
            <w:r>
              <w:rPr>
                <w:rStyle w:val="IndexLink"/>
                <w:rFonts w:eastAsia="" w:eastAsiaTheme="minorEastAsia"/>
                <w:lang w:val="en-GB" w:eastAsia="en-GB"/>
              </w:rPr>
              <w:tab/>
            </w:r>
            <w:r>
              <w:rPr>
                <w:rStyle w:val="IndexLink"/>
              </w:rPr>
              <w:t>Kontrola kvality</w:t>
            </w:r>
            <w:r>
              <w:rPr>
                <w:webHidden/>
              </w:rPr>
              <w:fldChar w:fldCharType="begin"/>
            </w:r>
            <w:r>
              <w:rPr>
                <w:webHidden/>
              </w:rPr>
              <w:instrText>PAGEREF _Toc71550990 \h</w:instrText>
            </w:r>
            <w:r>
              <w:rPr>
                <w:webHidden/>
              </w:rPr>
              <w:fldChar w:fldCharType="separate"/>
            </w:r>
            <w:r>
              <w:rPr>
                <w:rStyle w:val="IndexLink"/>
                <w:vanish w:val="false"/>
              </w:rPr>
              <w:tab/>
              <w:t>14</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0991">
            <w:r>
              <w:rPr>
                <w:webHidden/>
                <w:rStyle w:val="IndexLink"/>
                <w:vanish w:val="false"/>
              </w:rPr>
              <w:t>1.4</w:t>
            </w:r>
            <w:r>
              <w:rPr>
                <w:rStyle w:val="IndexLink"/>
                <w:rFonts w:eastAsia="" w:eastAsiaTheme="minorEastAsia"/>
                <w:lang w:val="en-GB" w:eastAsia="en-GB"/>
              </w:rPr>
              <w:tab/>
            </w:r>
            <w:r>
              <w:rPr>
                <w:rStyle w:val="IndexLink"/>
              </w:rPr>
              <w:t>Klasifikace krajiny</w:t>
            </w:r>
            <w:r>
              <w:rPr>
                <w:webHidden/>
              </w:rPr>
              <w:fldChar w:fldCharType="begin"/>
            </w:r>
            <w:r>
              <w:rPr>
                <w:webHidden/>
              </w:rPr>
              <w:instrText>PAGEREF _Toc71550991 \h</w:instrText>
            </w:r>
            <w:r>
              <w:rPr>
                <w:webHidden/>
              </w:rPr>
              <w:fldChar w:fldCharType="separate"/>
            </w:r>
            <w:r>
              <w:rPr>
                <w:rStyle w:val="IndexLink"/>
                <w:vanish w:val="false"/>
              </w:rPr>
              <w:tab/>
              <w:t>14</w:t>
            </w:r>
            <w:r>
              <w:rPr>
                <w:webHidden/>
              </w:rPr>
              <w:fldChar w:fldCharType="end"/>
            </w:r>
          </w:hyperlink>
        </w:p>
        <w:p>
          <w:pPr>
            <w:pStyle w:val="Contents3"/>
            <w:tabs>
              <w:tab w:val="clear" w:pos="708"/>
              <w:tab w:val="left" w:pos="1320" w:leader="none"/>
              <w:tab w:val="right" w:pos="8380" w:leader="dot"/>
            </w:tabs>
            <w:rPr>
              <w:rFonts w:eastAsia="" w:eastAsiaTheme="minorEastAsia"/>
              <w:lang w:val="en-GB" w:eastAsia="en-GB"/>
            </w:rPr>
          </w:pPr>
          <w:hyperlink w:anchor="_Toc71550992">
            <w:r>
              <w:rPr>
                <w:webHidden/>
                <w:rStyle w:val="IndexLink"/>
                <w:vanish w:val="false"/>
              </w:rPr>
              <w:t>1.4.1</w:t>
            </w:r>
            <w:r>
              <w:rPr>
                <w:rStyle w:val="IndexLink"/>
                <w:rFonts w:eastAsia="" w:eastAsiaTheme="minorEastAsia"/>
                <w:lang w:val="en-GB" w:eastAsia="en-GB"/>
              </w:rPr>
              <w:tab/>
            </w:r>
            <w:r>
              <w:rPr>
                <w:rStyle w:val="IndexLink"/>
              </w:rPr>
              <w:t>Land cover</w:t>
            </w:r>
            <w:r>
              <w:rPr>
                <w:webHidden/>
              </w:rPr>
              <w:fldChar w:fldCharType="begin"/>
            </w:r>
            <w:r>
              <w:rPr>
                <w:webHidden/>
              </w:rPr>
              <w:instrText>PAGEREF _Toc71550992 \h</w:instrText>
            </w:r>
            <w:r>
              <w:rPr>
                <w:webHidden/>
              </w:rPr>
              <w:fldChar w:fldCharType="separate"/>
            </w:r>
            <w:r>
              <w:rPr>
                <w:rStyle w:val="IndexLink"/>
                <w:vanish w:val="false"/>
              </w:rPr>
              <w:tab/>
              <w:t>14</w:t>
            </w:r>
            <w:r>
              <w:rPr>
                <w:webHidden/>
              </w:rPr>
              <w:fldChar w:fldCharType="end"/>
            </w:r>
          </w:hyperlink>
        </w:p>
        <w:p>
          <w:pPr>
            <w:pStyle w:val="Contents3"/>
            <w:tabs>
              <w:tab w:val="clear" w:pos="708"/>
              <w:tab w:val="left" w:pos="1320" w:leader="none"/>
              <w:tab w:val="right" w:pos="8380" w:leader="dot"/>
            </w:tabs>
            <w:rPr>
              <w:rFonts w:eastAsia="" w:eastAsiaTheme="minorEastAsia"/>
              <w:lang w:val="en-GB" w:eastAsia="en-GB"/>
            </w:rPr>
          </w:pPr>
          <w:hyperlink w:anchor="_Toc71550993">
            <w:r>
              <w:rPr>
                <w:webHidden/>
                <w:rStyle w:val="IndexLink"/>
                <w:vanish w:val="false"/>
              </w:rPr>
              <w:t>1.4.2</w:t>
            </w:r>
            <w:r>
              <w:rPr>
                <w:rStyle w:val="IndexLink"/>
                <w:rFonts w:eastAsia="" w:eastAsiaTheme="minorEastAsia"/>
                <w:lang w:val="en-GB" w:eastAsia="en-GB"/>
              </w:rPr>
              <w:tab/>
            </w:r>
            <w:r>
              <w:rPr>
                <w:rStyle w:val="IndexLink"/>
              </w:rPr>
              <w:t>Land use</w:t>
            </w:r>
            <w:r>
              <w:rPr>
                <w:webHidden/>
              </w:rPr>
              <w:fldChar w:fldCharType="begin"/>
            </w:r>
            <w:r>
              <w:rPr>
                <w:webHidden/>
              </w:rPr>
              <w:instrText>PAGEREF _Toc71550993 \h</w:instrText>
            </w:r>
            <w:r>
              <w:rPr>
                <w:webHidden/>
              </w:rPr>
              <w:fldChar w:fldCharType="separate"/>
            </w:r>
            <w:r>
              <w:rPr>
                <w:rStyle w:val="IndexLink"/>
                <w:vanish w:val="false"/>
              </w:rPr>
              <w:tab/>
              <w:t>16</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0994">
            <w:r>
              <w:rPr>
                <w:webHidden/>
                <w:rStyle w:val="IndexLink"/>
                <w:vanish w:val="false"/>
              </w:rPr>
              <w:t>1.5</w:t>
            </w:r>
            <w:r>
              <w:rPr>
                <w:rStyle w:val="IndexLink"/>
                <w:rFonts w:eastAsia="" w:eastAsiaTheme="minorEastAsia"/>
                <w:lang w:val="en-GB" w:eastAsia="en-GB"/>
              </w:rPr>
              <w:tab/>
            </w:r>
            <w:r>
              <w:rPr>
                <w:rStyle w:val="IndexLink"/>
              </w:rPr>
              <w:t>Rešerše</w:t>
            </w:r>
            <w:r>
              <w:rPr>
                <w:webHidden/>
              </w:rPr>
              <w:fldChar w:fldCharType="begin"/>
            </w:r>
            <w:r>
              <w:rPr>
                <w:webHidden/>
              </w:rPr>
              <w:instrText>PAGEREF _Toc71550994 \h</w:instrText>
            </w:r>
            <w:r>
              <w:rPr>
                <w:webHidden/>
              </w:rPr>
              <w:fldChar w:fldCharType="separate"/>
            </w:r>
            <w:r>
              <w:rPr>
                <w:rStyle w:val="IndexLink"/>
                <w:vanish w:val="false"/>
              </w:rPr>
              <w:tab/>
              <w:t>16</w:t>
            </w:r>
            <w:r>
              <w:rPr>
                <w:webHidden/>
              </w:rPr>
              <w:fldChar w:fldCharType="end"/>
            </w:r>
          </w:hyperlink>
        </w:p>
        <w:p>
          <w:pPr>
            <w:pStyle w:val="Contents1"/>
            <w:rPr>
              <w:rFonts w:ascii="Calibri" w:hAnsi="Calibri" w:eastAsia="" w:cs="" w:asciiTheme="minorHAnsi" w:cstheme="minorBidi" w:eastAsiaTheme="minorEastAsia" w:hAnsiTheme="minorHAnsi"/>
              <w:b w:val="false"/>
              <w:b w:val="false"/>
              <w:sz w:val="22"/>
              <w:szCs w:val="22"/>
              <w:lang w:val="en-GB" w:eastAsia="en-GB"/>
            </w:rPr>
          </w:pPr>
          <w:hyperlink w:anchor="_Toc71550995">
            <w:r>
              <w:rPr>
                <w:webHidden/>
                <w:rStyle w:val="IndexLink"/>
                <w:vanish w:val="false"/>
              </w:rPr>
              <w:t>2</w:t>
            </w:r>
            <w:r>
              <w:rPr>
                <w:rStyle w:val="IndexLink"/>
                <w:rFonts w:eastAsia="" w:cs="" w:ascii="Calibri" w:hAnsi="Calibri" w:asciiTheme="minorHAnsi" w:cstheme="minorBidi" w:eastAsiaTheme="minorEastAsia" w:hAnsiTheme="minorHAnsi"/>
                <w:b w:val="false"/>
                <w:sz w:val="22"/>
                <w:szCs w:val="22"/>
                <w:lang w:val="en-GB" w:eastAsia="en-GB"/>
              </w:rPr>
              <w:tab/>
            </w:r>
            <w:r>
              <w:rPr>
                <w:rStyle w:val="IndexLink"/>
              </w:rPr>
              <w:t>Harmonizace</w:t>
            </w:r>
            <w:r>
              <w:rPr>
                <w:webHidden/>
              </w:rPr>
              <w:fldChar w:fldCharType="begin"/>
            </w:r>
            <w:r>
              <w:rPr>
                <w:webHidden/>
              </w:rPr>
              <w:instrText>PAGEREF _Toc71550995 \h</w:instrText>
            </w:r>
            <w:r>
              <w:rPr>
                <w:webHidden/>
              </w:rPr>
              <w:fldChar w:fldCharType="separate"/>
            </w:r>
            <w:r>
              <w:rPr>
                <w:rStyle w:val="IndexLink"/>
                <w:vanish w:val="false"/>
              </w:rPr>
              <w:tab/>
              <w:t>17</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0996">
            <w:r>
              <w:rPr>
                <w:webHidden/>
                <w:rStyle w:val="IndexLink"/>
                <w:vanish w:val="false"/>
              </w:rPr>
              <w:t>2.1</w:t>
            </w:r>
            <w:r>
              <w:rPr>
                <w:rStyle w:val="IndexLink"/>
                <w:rFonts w:eastAsia="" w:eastAsiaTheme="minorEastAsia"/>
                <w:lang w:val="en-GB" w:eastAsia="en-GB"/>
              </w:rPr>
              <w:tab/>
            </w:r>
            <w:r>
              <w:rPr>
                <w:rStyle w:val="IndexLink"/>
              </w:rPr>
              <w:t>Přejmenování atributu</w:t>
            </w:r>
            <w:r>
              <w:rPr>
                <w:webHidden/>
              </w:rPr>
              <w:fldChar w:fldCharType="begin"/>
            </w:r>
            <w:r>
              <w:rPr>
                <w:webHidden/>
              </w:rPr>
              <w:instrText>PAGEREF _Toc71550996 \h</w:instrText>
            </w:r>
            <w:r>
              <w:rPr>
                <w:webHidden/>
              </w:rPr>
              <w:fldChar w:fldCharType="separate"/>
            </w:r>
            <w:r>
              <w:rPr>
                <w:rStyle w:val="IndexLink"/>
                <w:vanish w:val="false"/>
              </w:rPr>
              <w:tab/>
              <w:t>18</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0997">
            <w:r>
              <w:rPr>
                <w:webHidden/>
                <w:rStyle w:val="IndexLink"/>
                <w:vanish w:val="false"/>
              </w:rPr>
              <w:t>2.2</w:t>
            </w:r>
            <w:r>
              <w:rPr>
                <w:rStyle w:val="IndexLink"/>
                <w:rFonts w:eastAsia="" w:eastAsiaTheme="minorEastAsia"/>
                <w:lang w:val="en-GB" w:eastAsia="en-GB"/>
              </w:rPr>
              <w:tab/>
            </w:r>
            <w:r>
              <w:rPr>
                <w:rStyle w:val="IndexLink"/>
              </w:rPr>
              <w:t>Změna hodnot</w:t>
            </w:r>
            <w:r>
              <w:rPr>
                <w:webHidden/>
              </w:rPr>
              <w:fldChar w:fldCharType="begin"/>
            </w:r>
            <w:r>
              <w:rPr>
                <w:webHidden/>
              </w:rPr>
              <w:instrText>PAGEREF _Toc71550997 \h</w:instrText>
            </w:r>
            <w:r>
              <w:rPr>
                <w:webHidden/>
              </w:rPr>
              <w:fldChar w:fldCharType="separate"/>
            </w:r>
            <w:r>
              <w:rPr>
                <w:rStyle w:val="IndexLink"/>
                <w:vanish w:val="false"/>
              </w:rPr>
              <w:tab/>
              <w:t>20</w:t>
            </w:r>
            <w:r>
              <w:rPr>
                <w:webHidden/>
              </w:rPr>
              <w:fldChar w:fldCharType="end"/>
            </w:r>
          </w:hyperlink>
        </w:p>
        <w:p>
          <w:pPr>
            <w:pStyle w:val="Contents3"/>
            <w:tabs>
              <w:tab w:val="clear" w:pos="708"/>
              <w:tab w:val="left" w:pos="1320" w:leader="none"/>
              <w:tab w:val="right" w:pos="8380" w:leader="dot"/>
            </w:tabs>
            <w:rPr>
              <w:rFonts w:eastAsia="" w:eastAsiaTheme="minorEastAsia"/>
              <w:lang w:val="en-GB" w:eastAsia="en-GB"/>
            </w:rPr>
          </w:pPr>
          <w:hyperlink w:anchor="_Toc71550998">
            <w:r>
              <w:rPr>
                <w:webHidden/>
                <w:rStyle w:val="IndexLink"/>
                <w:vanish w:val="false"/>
              </w:rPr>
              <w:t>2.2.1</w:t>
            </w:r>
            <w:r>
              <w:rPr>
                <w:rStyle w:val="IndexLink"/>
                <w:rFonts w:eastAsia="" w:eastAsiaTheme="minorEastAsia"/>
                <w:lang w:val="en-GB" w:eastAsia="en-GB"/>
              </w:rPr>
              <w:tab/>
            </w:r>
            <w:r>
              <w:rPr>
                <w:rStyle w:val="IndexLink"/>
              </w:rPr>
              <w:t>Land cover a land use</w:t>
            </w:r>
            <w:r>
              <w:rPr>
                <w:webHidden/>
              </w:rPr>
              <w:fldChar w:fldCharType="begin"/>
            </w:r>
            <w:r>
              <w:rPr>
                <w:webHidden/>
              </w:rPr>
              <w:instrText>PAGEREF _Toc71550998 \h</w:instrText>
            </w:r>
            <w:r>
              <w:rPr>
                <w:webHidden/>
              </w:rPr>
              <w:fldChar w:fldCharType="separate"/>
            </w:r>
            <w:r>
              <w:rPr>
                <w:rStyle w:val="IndexLink"/>
                <w:vanish w:val="false"/>
              </w:rPr>
              <w:tab/>
              <w:t>21</w:t>
            </w:r>
            <w:r>
              <w:rPr>
                <w:webHidden/>
              </w:rPr>
              <w:fldChar w:fldCharType="end"/>
            </w:r>
          </w:hyperlink>
        </w:p>
        <w:p>
          <w:pPr>
            <w:pStyle w:val="Contents3"/>
            <w:tabs>
              <w:tab w:val="clear" w:pos="708"/>
              <w:tab w:val="left" w:pos="1320" w:leader="none"/>
              <w:tab w:val="right" w:pos="8380" w:leader="dot"/>
            </w:tabs>
            <w:rPr>
              <w:rFonts w:eastAsia="" w:eastAsiaTheme="minorEastAsia"/>
              <w:lang w:val="en-GB" w:eastAsia="en-GB"/>
            </w:rPr>
          </w:pPr>
          <w:hyperlink w:anchor="_Toc71550999">
            <w:r>
              <w:rPr>
                <w:webHidden/>
                <w:rStyle w:val="IndexLink"/>
                <w:vanish w:val="false"/>
              </w:rPr>
              <w:t>2.2.2</w:t>
            </w:r>
            <w:r>
              <w:rPr>
                <w:rStyle w:val="IndexLink"/>
                <w:rFonts w:eastAsia="" w:eastAsiaTheme="minorEastAsia"/>
                <w:lang w:val="en-GB" w:eastAsia="en-GB"/>
              </w:rPr>
              <w:tab/>
            </w:r>
            <w:r>
              <w:rPr>
                <w:rStyle w:val="IndexLink"/>
              </w:rPr>
              <w:t>Observation distance</w:t>
            </w:r>
            <w:r>
              <w:rPr>
                <w:webHidden/>
              </w:rPr>
              <w:fldChar w:fldCharType="begin"/>
            </w:r>
            <w:r>
              <w:rPr>
                <w:webHidden/>
              </w:rPr>
              <w:instrText>PAGEREF _Toc71550999 \h</w:instrText>
            </w:r>
            <w:r>
              <w:rPr>
                <w:webHidden/>
              </w:rPr>
              <w:fldChar w:fldCharType="separate"/>
            </w:r>
            <w:r>
              <w:rPr>
                <w:rStyle w:val="IndexLink"/>
                <w:vanish w:val="false"/>
              </w:rPr>
              <w:tab/>
              <w:t>22</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1000">
            <w:r>
              <w:rPr>
                <w:webHidden/>
                <w:rStyle w:val="IndexLink"/>
                <w:vanish w:val="false"/>
              </w:rPr>
              <w:t>2.3</w:t>
            </w:r>
            <w:r>
              <w:rPr>
                <w:rStyle w:val="IndexLink"/>
                <w:rFonts w:eastAsia="" w:eastAsiaTheme="minorEastAsia"/>
                <w:lang w:val="en-GB" w:eastAsia="en-GB"/>
              </w:rPr>
              <w:tab/>
            </w:r>
            <w:r>
              <w:rPr>
                <w:rStyle w:val="IndexLink"/>
              </w:rPr>
              <w:t>Převod na intervaly</w:t>
            </w:r>
            <w:r>
              <w:rPr>
                <w:webHidden/>
              </w:rPr>
              <w:fldChar w:fldCharType="begin"/>
            </w:r>
            <w:r>
              <w:rPr>
                <w:webHidden/>
              </w:rPr>
              <w:instrText>PAGEREF _Toc71551000 \h</w:instrText>
            </w:r>
            <w:r>
              <w:rPr>
                <w:webHidden/>
              </w:rPr>
              <w:fldChar w:fldCharType="separate"/>
            </w:r>
            <w:r>
              <w:rPr>
                <w:rStyle w:val="IndexLink"/>
                <w:vanish w:val="false"/>
              </w:rPr>
              <w:tab/>
              <w:t>22</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1001">
            <w:r>
              <w:rPr>
                <w:webHidden/>
                <w:rStyle w:val="IndexLink"/>
                <w:vanish w:val="false"/>
              </w:rPr>
              <w:t>2.4</w:t>
            </w:r>
            <w:r>
              <w:rPr>
                <w:rStyle w:val="IndexLink"/>
                <w:rFonts w:eastAsia="" w:eastAsiaTheme="minorEastAsia"/>
                <w:lang w:val="en-GB" w:eastAsia="en-GB"/>
              </w:rPr>
              <w:tab/>
            </w:r>
            <w:r>
              <w:rPr>
                <w:rStyle w:val="IndexLink"/>
              </w:rPr>
              <w:t>Nevalidní hodnoty</w:t>
            </w:r>
            <w:r>
              <w:rPr>
                <w:webHidden/>
              </w:rPr>
              <w:fldChar w:fldCharType="begin"/>
            </w:r>
            <w:r>
              <w:rPr>
                <w:webHidden/>
              </w:rPr>
              <w:instrText>PAGEREF _Toc71551001 \h</w:instrText>
            </w:r>
            <w:r>
              <w:rPr>
                <w:webHidden/>
              </w:rPr>
              <w:fldChar w:fldCharType="separate"/>
            </w:r>
            <w:r>
              <w:rPr>
                <w:rStyle w:val="IndexLink"/>
                <w:vanish w:val="false"/>
              </w:rPr>
              <w:tab/>
              <w:t>23</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1002">
            <w:r>
              <w:rPr>
                <w:webHidden/>
                <w:rStyle w:val="IndexLink"/>
                <w:vanish w:val="false"/>
              </w:rPr>
              <w:t>2.5</w:t>
            </w:r>
            <w:r>
              <w:rPr>
                <w:rStyle w:val="IndexLink"/>
                <w:rFonts w:eastAsia="" w:eastAsiaTheme="minorEastAsia"/>
                <w:lang w:val="en-GB" w:eastAsia="en-GB"/>
              </w:rPr>
              <w:tab/>
            </w:r>
            <w:r>
              <w:rPr>
                <w:rStyle w:val="IndexLink"/>
              </w:rPr>
              <w:t>Změna datových typů</w:t>
            </w:r>
            <w:r>
              <w:rPr>
                <w:webHidden/>
              </w:rPr>
              <w:fldChar w:fldCharType="begin"/>
            </w:r>
            <w:r>
              <w:rPr>
                <w:webHidden/>
              </w:rPr>
              <w:instrText>PAGEREF _Toc71551002 \h</w:instrText>
            </w:r>
            <w:r>
              <w:rPr>
                <w:webHidden/>
              </w:rPr>
              <w:fldChar w:fldCharType="separate"/>
            </w:r>
            <w:r>
              <w:rPr>
                <w:rStyle w:val="IndexLink"/>
                <w:vanish w:val="false"/>
              </w:rPr>
              <w:tab/>
              <w:t>24</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1003">
            <w:r>
              <w:rPr>
                <w:webHidden/>
                <w:rStyle w:val="IndexLink"/>
                <w:vanish w:val="false"/>
              </w:rPr>
              <w:t>2.6</w:t>
            </w:r>
            <w:r>
              <w:rPr>
                <w:rStyle w:val="IndexLink"/>
                <w:rFonts w:eastAsia="" w:eastAsiaTheme="minorEastAsia"/>
                <w:lang w:val="en-GB" w:eastAsia="en-GB"/>
              </w:rPr>
              <w:tab/>
            </w:r>
            <w:r>
              <w:rPr>
                <w:rStyle w:val="IndexLink"/>
              </w:rPr>
              <w:t>Nové atributy</w:t>
            </w:r>
            <w:r>
              <w:rPr>
                <w:webHidden/>
              </w:rPr>
              <w:fldChar w:fldCharType="begin"/>
            </w:r>
            <w:r>
              <w:rPr>
                <w:webHidden/>
              </w:rPr>
              <w:instrText>PAGEREF _Toc71551003 \h</w:instrText>
            </w:r>
            <w:r>
              <w:rPr>
                <w:webHidden/>
              </w:rPr>
              <w:fldChar w:fldCharType="separate"/>
            </w:r>
            <w:r>
              <w:rPr>
                <w:rStyle w:val="IndexLink"/>
                <w:vanish w:val="false"/>
              </w:rPr>
              <w:tab/>
              <w:t>26</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1004">
            <w:r>
              <w:rPr>
                <w:webHidden/>
                <w:rStyle w:val="IndexLink"/>
                <w:vanish w:val="false"/>
              </w:rPr>
              <w:t>2.7</w:t>
            </w:r>
            <w:r>
              <w:rPr>
                <w:rStyle w:val="IndexLink"/>
                <w:rFonts w:eastAsia="" w:eastAsiaTheme="minorEastAsia"/>
                <w:lang w:val="en-GB" w:eastAsia="en-GB"/>
              </w:rPr>
              <w:tab/>
            </w:r>
            <w:r>
              <w:rPr>
                <w:rStyle w:val="IndexLink"/>
              </w:rPr>
              <w:t>Automatizace</w:t>
            </w:r>
            <w:r>
              <w:rPr>
                <w:webHidden/>
              </w:rPr>
              <w:fldChar w:fldCharType="begin"/>
            </w:r>
            <w:r>
              <w:rPr>
                <w:webHidden/>
              </w:rPr>
              <w:instrText>PAGEREF _Toc71551004 \h</w:instrText>
            </w:r>
            <w:r>
              <w:rPr>
                <w:webHidden/>
              </w:rPr>
              <w:fldChar w:fldCharType="separate"/>
            </w:r>
            <w:r>
              <w:rPr>
                <w:rStyle w:val="IndexLink"/>
                <w:vanish w:val="false"/>
              </w:rPr>
              <w:tab/>
              <w:t>28</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1005">
            <w:r>
              <w:rPr>
                <w:webHidden/>
                <w:rStyle w:val="IndexLink"/>
                <w:vanish w:val="false"/>
              </w:rPr>
              <w:t>2.8</w:t>
            </w:r>
            <w:r>
              <w:rPr>
                <w:rStyle w:val="IndexLink"/>
                <w:rFonts w:eastAsia="" w:eastAsiaTheme="minorEastAsia"/>
                <w:lang w:val="en-GB" w:eastAsia="en-GB"/>
              </w:rPr>
              <w:tab/>
            </w:r>
            <w:r>
              <w:rPr>
                <w:rStyle w:val="IndexLink"/>
              </w:rPr>
              <w:t>Zveřejnění dat</w:t>
            </w:r>
            <w:r>
              <w:rPr>
                <w:webHidden/>
              </w:rPr>
              <w:fldChar w:fldCharType="begin"/>
            </w:r>
            <w:r>
              <w:rPr>
                <w:webHidden/>
              </w:rPr>
              <w:instrText>PAGEREF _Toc71551005 \h</w:instrText>
            </w:r>
            <w:r>
              <w:rPr>
                <w:webHidden/>
              </w:rPr>
              <w:fldChar w:fldCharType="separate"/>
            </w:r>
            <w:r>
              <w:rPr>
                <w:rStyle w:val="IndexLink"/>
                <w:vanish w:val="false"/>
              </w:rPr>
              <w:tab/>
              <w:t>29</w:t>
            </w:r>
            <w:r>
              <w:rPr>
                <w:webHidden/>
              </w:rPr>
              <w:fldChar w:fldCharType="end"/>
            </w:r>
          </w:hyperlink>
        </w:p>
        <w:p>
          <w:pPr>
            <w:pStyle w:val="Contents1"/>
            <w:rPr>
              <w:rFonts w:ascii="Calibri" w:hAnsi="Calibri" w:eastAsia="" w:cs="" w:asciiTheme="minorHAnsi" w:cstheme="minorBidi" w:eastAsiaTheme="minorEastAsia" w:hAnsiTheme="minorHAnsi"/>
              <w:b w:val="false"/>
              <w:b w:val="false"/>
              <w:sz w:val="22"/>
              <w:szCs w:val="22"/>
              <w:lang w:val="en-GB" w:eastAsia="en-GB"/>
            </w:rPr>
          </w:pPr>
          <w:hyperlink w:anchor="_Toc71551006">
            <w:r>
              <w:rPr>
                <w:webHidden/>
                <w:rStyle w:val="IndexLink"/>
                <w:vanish w:val="false"/>
              </w:rPr>
              <w:t>3</w:t>
            </w:r>
            <w:r>
              <w:rPr>
                <w:rStyle w:val="IndexLink"/>
                <w:rFonts w:eastAsia="" w:cs="" w:ascii="Calibri" w:hAnsi="Calibri" w:asciiTheme="minorHAnsi" w:cstheme="minorBidi" w:eastAsiaTheme="minorEastAsia" w:hAnsiTheme="minorHAnsi"/>
                <w:b w:val="false"/>
                <w:sz w:val="22"/>
                <w:szCs w:val="22"/>
                <w:lang w:val="en-GB" w:eastAsia="en-GB"/>
              </w:rPr>
              <w:tab/>
            </w:r>
            <w:r>
              <w:rPr>
                <w:rStyle w:val="IndexLink"/>
              </w:rPr>
              <w:t>Použité technologie</w:t>
            </w:r>
            <w:r>
              <w:rPr>
                <w:webHidden/>
              </w:rPr>
              <w:fldChar w:fldCharType="begin"/>
            </w:r>
            <w:r>
              <w:rPr>
                <w:webHidden/>
              </w:rPr>
              <w:instrText>PAGEREF _Toc71551006 \h</w:instrText>
            </w:r>
            <w:r>
              <w:rPr>
                <w:webHidden/>
              </w:rPr>
              <w:fldChar w:fldCharType="separate"/>
            </w:r>
            <w:r>
              <w:rPr>
                <w:rStyle w:val="IndexLink"/>
                <w:vanish w:val="false"/>
              </w:rPr>
              <w:tab/>
              <w:t>30</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1007">
            <w:r>
              <w:rPr>
                <w:webHidden/>
                <w:rStyle w:val="IndexLink"/>
                <w:vanish w:val="false"/>
              </w:rPr>
              <w:t>3.1</w:t>
            </w:r>
            <w:r>
              <w:rPr>
                <w:rStyle w:val="IndexLink"/>
                <w:rFonts w:eastAsia="" w:eastAsiaTheme="minorEastAsia"/>
                <w:lang w:val="en-GB" w:eastAsia="en-GB"/>
              </w:rPr>
              <w:tab/>
            </w:r>
            <w:r>
              <w:rPr>
                <w:rStyle w:val="IndexLink"/>
              </w:rPr>
              <w:t>QGIS</w:t>
            </w:r>
            <w:r>
              <w:rPr>
                <w:webHidden/>
              </w:rPr>
              <w:fldChar w:fldCharType="begin"/>
            </w:r>
            <w:r>
              <w:rPr>
                <w:webHidden/>
              </w:rPr>
              <w:instrText>PAGEREF _Toc71551007 \h</w:instrText>
            </w:r>
            <w:r>
              <w:rPr>
                <w:webHidden/>
              </w:rPr>
              <w:fldChar w:fldCharType="separate"/>
            </w:r>
            <w:r>
              <w:rPr>
                <w:rStyle w:val="IndexLink"/>
                <w:vanish w:val="false"/>
              </w:rPr>
              <w:tab/>
              <w:t>30</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1008">
            <w:r>
              <w:rPr>
                <w:webHidden/>
                <w:rStyle w:val="IndexLink"/>
                <w:vanish w:val="false"/>
              </w:rPr>
              <w:t>3.2</w:t>
            </w:r>
            <w:r>
              <w:rPr>
                <w:rStyle w:val="IndexLink"/>
                <w:rFonts w:eastAsia="" w:eastAsiaTheme="minorEastAsia"/>
                <w:lang w:val="en-GB" w:eastAsia="en-GB"/>
              </w:rPr>
              <w:tab/>
            </w:r>
            <w:r>
              <w:rPr>
                <w:rStyle w:val="IndexLink"/>
              </w:rPr>
              <w:t>Python</w:t>
            </w:r>
            <w:r>
              <w:rPr>
                <w:webHidden/>
              </w:rPr>
              <w:fldChar w:fldCharType="begin"/>
            </w:r>
            <w:r>
              <w:rPr>
                <w:webHidden/>
              </w:rPr>
              <w:instrText>PAGEREF _Toc71551008 \h</w:instrText>
            </w:r>
            <w:r>
              <w:rPr>
                <w:webHidden/>
              </w:rPr>
              <w:fldChar w:fldCharType="separate"/>
            </w:r>
            <w:r>
              <w:rPr>
                <w:rStyle w:val="IndexLink"/>
                <w:vanish w:val="false"/>
              </w:rPr>
              <w:tab/>
              <w:t>31</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1009">
            <w:r>
              <w:rPr>
                <w:webHidden/>
                <w:rStyle w:val="IndexLink"/>
                <w:vanish w:val="false"/>
              </w:rPr>
              <w:t>3.3</w:t>
            </w:r>
            <w:r>
              <w:rPr>
                <w:rStyle w:val="IndexLink"/>
                <w:rFonts w:eastAsia="" w:eastAsiaTheme="minorEastAsia"/>
                <w:lang w:val="en-GB" w:eastAsia="en-GB"/>
              </w:rPr>
              <w:tab/>
            </w:r>
            <w:r>
              <w:rPr>
                <w:rStyle w:val="IndexLink"/>
              </w:rPr>
              <w:t>PostgreSQL</w:t>
            </w:r>
            <w:r>
              <w:rPr>
                <w:webHidden/>
              </w:rPr>
              <w:fldChar w:fldCharType="begin"/>
            </w:r>
            <w:r>
              <w:rPr>
                <w:webHidden/>
              </w:rPr>
              <w:instrText>PAGEREF _Toc71551009 \h</w:instrText>
            </w:r>
            <w:r>
              <w:rPr>
                <w:webHidden/>
              </w:rPr>
              <w:fldChar w:fldCharType="separate"/>
            </w:r>
            <w:r>
              <w:rPr>
                <w:rStyle w:val="IndexLink"/>
                <w:vanish w:val="false"/>
              </w:rPr>
              <w:tab/>
              <w:t>31</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1010">
            <w:r>
              <w:rPr>
                <w:webHidden/>
                <w:rStyle w:val="IndexLink"/>
                <w:vanish w:val="false"/>
              </w:rPr>
              <w:t>3.4</w:t>
            </w:r>
            <w:r>
              <w:rPr>
                <w:rStyle w:val="IndexLink"/>
                <w:rFonts w:eastAsia="" w:eastAsiaTheme="minorEastAsia"/>
                <w:lang w:val="en-GB" w:eastAsia="en-GB"/>
              </w:rPr>
              <w:tab/>
            </w:r>
            <w:r>
              <w:rPr>
                <w:rStyle w:val="IndexLink"/>
              </w:rPr>
              <w:t>GeoServer</w:t>
            </w:r>
            <w:r>
              <w:rPr>
                <w:webHidden/>
              </w:rPr>
              <w:fldChar w:fldCharType="begin"/>
            </w:r>
            <w:r>
              <w:rPr>
                <w:webHidden/>
              </w:rPr>
              <w:instrText>PAGEREF _Toc71551010 \h</w:instrText>
            </w:r>
            <w:r>
              <w:rPr>
                <w:webHidden/>
              </w:rPr>
              <w:fldChar w:fldCharType="separate"/>
            </w:r>
            <w:r>
              <w:rPr>
                <w:rStyle w:val="IndexLink"/>
                <w:vanish w:val="false"/>
              </w:rPr>
              <w:tab/>
              <w:t>32</w:t>
            </w:r>
            <w:r>
              <w:rPr>
                <w:webHidden/>
              </w:rPr>
              <w:fldChar w:fldCharType="end"/>
            </w:r>
          </w:hyperlink>
        </w:p>
        <w:p>
          <w:pPr>
            <w:pStyle w:val="Contents1"/>
            <w:rPr>
              <w:rFonts w:ascii="Calibri" w:hAnsi="Calibri" w:eastAsia="" w:cs="" w:asciiTheme="minorHAnsi" w:cstheme="minorBidi" w:eastAsiaTheme="minorEastAsia" w:hAnsiTheme="minorHAnsi"/>
              <w:b w:val="false"/>
              <w:b w:val="false"/>
              <w:sz w:val="22"/>
              <w:szCs w:val="22"/>
              <w:lang w:val="en-GB" w:eastAsia="en-GB"/>
            </w:rPr>
          </w:pPr>
          <w:hyperlink w:anchor="_Toc71551011">
            <w:r>
              <w:rPr>
                <w:webHidden/>
                <w:rStyle w:val="IndexLink"/>
                <w:vanish w:val="false"/>
              </w:rPr>
              <w:t>4</w:t>
            </w:r>
            <w:r>
              <w:rPr>
                <w:rStyle w:val="IndexLink"/>
                <w:rFonts w:eastAsia="" w:cs="" w:ascii="Calibri" w:hAnsi="Calibri" w:asciiTheme="minorHAnsi" w:cstheme="minorBidi" w:eastAsiaTheme="minorEastAsia" w:hAnsiTheme="minorHAnsi"/>
                <w:b w:val="false"/>
                <w:sz w:val="22"/>
                <w:szCs w:val="22"/>
                <w:lang w:val="en-GB" w:eastAsia="en-GB"/>
              </w:rPr>
              <w:tab/>
            </w:r>
            <w:r>
              <w:rPr>
                <w:rStyle w:val="IndexLink"/>
              </w:rPr>
              <w:t>Postup implementace</w:t>
            </w:r>
            <w:r>
              <w:rPr>
                <w:webHidden/>
              </w:rPr>
              <w:fldChar w:fldCharType="begin"/>
            </w:r>
            <w:r>
              <w:rPr>
                <w:webHidden/>
              </w:rPr>
              <w:instrText>PAGEREF _Toc71551011 \h</w:instrText>
            </w:r>
            <w:r>
              <w:rPr>
                <w:webHidden/>
              </w:rPr>
              <w:fldChar w:fldCharType="separate"/>
            </w:r>
            <w:r>
              <w:rPr>
                <w:rStyle w:val="IndexLink"/>
                <w:vanish w:val="false"/>
              </w:rPr>
              <w:tab/>
              <w:t>33</w:t>
            </w:r>
            <w:r>
              <w:rPr>
                <w:webHidden/>
              </w:rPr>
              <w:fldChar w:fldCharType="end"/>
            </w:r>
          </w:hyperlink>
        </w:p>
        <w:p>
          <w:pPr>
            <w:pStyle w:val="Contents1"/>
            <w:rPr>
              <w:rFonts w:ascii="Calibri" w:hAnsi="Calibri" w:eastAsia="" w:cs="" w:asciiTheme="minorHAnsi" w:cstheme="minorBidi" w:eastAsiaTheme="minorEastAsia" w:hAnsiTheme="minorHAnsi"/>
              <w:b w:val="false"/>
              <w:b w:val="false"/>
              <w:sz w:val="22"/>
              <w:szCs w:val="22"/>
              <w:lang w:val="en-GB" w:eastAsia="en-GB"/>
            </w:rPr>
          </w:pPr>
          <w:hyperlink w:anchor="_Toc71551012">
            <w:r>
              <w:rPr>
                <w:webHidden/>
                <w:rStyle w:val="IndexLink"/>
                <w:vanish w:val="false"/>
              </w:rPr>
              <w:t>5</w:t>
            </w:r>
            <w:r>
              <w:rPr>
                <w:rStyle w:val="IndexLink"/>
                <w:rFonts w:eastAsia="" w:cs="" w:ascii="Calibri" w:hAnsi="Calibri" w:asciiTheme="minorHAnsi" w:cstheme="minorBidi" w:eastAsiaTheme="minorEastAsia" w:hAnsiTheme="minorHAnsi"/>
                <w:b w:val="false"/>
                <w:sz w:val="22"/>
                <w:szCs w:val="22"/>
                <w:lang w:val="en-GB" w:eastAsia="en-GB"/>
              </w:rPr>
              <w:tab/>
            </w:r>
            <w:r>
              <w:rPr>
                <w:rStyle w:val="IndexLink"/>
              </w:rPr>
              <w:t>Modul lucas</w:t>
            </w:r>
            <w:r>
              <w:rPr>
                <w:webHidden/>
              </w:rPr>
              <w:fldChar w:fldCharType="begin"/>
            </w:r>
            <w:r>
              <w:rPr>
                <w:webHidden/>
              </w:rPr>
              <w:instrText>PAGEREF _Toc71551012 \h</w:instrText>
            </w:r>
            <w:r>
              <w:rPr>
                <w:webHidden/>
              </w:rPr>
              <w:fldChar w:fldCharType="separate"/>
            </w:r>
            <w:r>
              <w:rPr>
                <w:rStyle w:val="IndexLink"/>
                <w:vanish w:val="false"/>
              </w:rPr>
              <w:tab/>
              <w:t>34</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1013">
            <w:r>
              <w:rPr>
                <w:webHidden/>
                <w:rStyle w:val="IndexLink"/>
                <w:vanish w:val="false"/>
              </w:rPr>
              <w:t>5.1</w:t>
            </w:r>
            <w:r>
              <w:rPr>
                <w:rStyle w:val="IndexLink"/>
                <w:rFonts w:eastAsia="" w:eastAsiaTheme="minorEastAsia"/>
                <w:lang w:val="en-GB" w:eastAsia="en-GB"/>
              </w:rPr>
              <w:tab/>
            </w:r>
            <w:r>
              <w:rPr>
                <w:rStyle w:val="IndexLink"/>
              </w:rPr>
              <w:t>Sestavení dotazu</w:t>
            </w:r>
            <w:r>
              <w:rPr>
                <w:webHidden/>
              </w:rPr>
              <w:fldChar w:fldCharType="begin"/>
            </w:r>
            <w:r>
              <w:rPr>
                <w:webHidden/>
              </w:rPr>
              <w:instrText>PAGEREF _Toc71551013 \h</w:instrText>
            </w:r>
            <w:r>
              <w:rPr>
                <w:webHidden/>
              </w:rPr>
              <w:fldChar w:fldCharType="separate"/>
            </w:r>
            <w:r>
              <w:rPr>
                <w:rStyle w:val="IndexLink"/>
                <w:vanish w:val="false"/>
              </w:rPr>
              <w:tab/>
              <w:t>34</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1014">
            <w:r>
              <w:rPr>
                <w:webHidden/>
                <w:rStyle w:val="IndexLink"/>
                <w:vanish w:val="false"/>
              </w:rPr>
              <w:t>5.2</w:t>
            </w:r>
            <w:r>
              <w:rPr>
                <w:rStyle w:val="IndexLink"/>
                <w:rFonts w:eastAsia="" w:eastAsiaTheme="minorEastAsia"/>
                <w:lang w:val="en-GB" w:eastAsia="en-GB"/>
              </w:rPr>
              <w:tab/>
            </w:r>
            <w:r>
              <w:rPr>
                <w:rStyle w:val="IndexLink"/>
              </w:rPr>
              <w:t>Vytvoření výstupů</w:t>
            </w:r>
            <w:r>
              <w:rPr>
                <w:webHidden/>
              </w:rPr>
              <w:fldChar w:fldCharType="begin"/>
            </w:r>
            <w:r>
              <w:rPr>
                <w:webHidden/>
              </w:rPr>
              <w:instrText>PAGEREF _Toc71551014 \h</w:instrText>
            </w:r>
            <w:r>
              <w:rPr>
                <w:webHidden/>
              </w:rPr>
              <w:fldChar w:fldCharType="separate"/>
            </w:r>
            <w:r>
              <w:rPr>
                <w:rStyle w:val="IndexLink"/>
                <w:vanish w:val="false"/>
              </w:rPr>
              <w:tab/>
              <w:t>36</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1015">
            <w:r>
              <w:rPr>
                <w:webHidden/>
                <w:rStyle w:val="IndexLink"/>
                <w:vanish w:val="false"/>
              </w:rPr>
              <w:t>5.3</w:t>
            </w:r>
            <w:r>
              <w:rPr>
                <w:rStyle w:val="IndexLink"/>
                <w:rFonts w:eastAsia="" w:eastAsiaTheme="minorEastAsia"/>
                <w:lang w:val="en-GB" w:eastAsia="en-GB"/>
              </w:rPr>
              <w:tab/>
            </w:r>
            <w:r>
              <w:rPr>
                <w:rStyle w:val="IndexLink"/>
              </w:rPr>
              <w:t>Agregace land cover tříd</w:t>
            </w:r>
            <w:r>
              <w:rPr>
                <w:webHidden/>
              </w:rPr>
              <w:fldChar w:fldCharType="begin"/>
            </w:r>
            <w:r>
              <w:rPr>
                <w:webHidden/>
              </w:rPr>
              <w:instrText>PAGEREF _Toc71551015 \h</w:instrText>
            </w:r>
            <w:r>
              <w:rPr>
                <w:webHidden/>
              </w:rPr>
              <w:fldChar w:fldCharType="separate"/>
            </w:r>
            <w:r>
              <w:rPr>
                <w:rStyle w:val="IndexLink"/>
                <w:vanish w:val="false"/>
              </w:rPr>
              <w:tab/>
              <w:t>37</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1016">
            <w:r>
              <w:rPr>
                <w:webHidden/>
                <w:rStyle w:val="IndexLink"/>
                <w:vanish w:val="false"/>
              </w:rPr>
              <w:t>5.4</w:t>
            </w:r>
            <w:r>
              <w:rPr>
                <w:rStyle w:val="IndexLink"/>
                <w:rFonts w:eastAsia="" w:eastAsiaTheme="minorEastAsia"/>
                <w:lang w:val="en-GB" w:eastAsia="en-GB"/>
              </w:rPr>
              <w:tab/>
            </w:r>
            <w:r>
              <w:rPr>
                <w:rStyle w:val="IndexLink"/>
              </w:rPr>
              <w:t>Jupyter Notebook</w:t>
            </w:r>
            <w:r>
              <w:rPr>
                <w:webHidden/>
              </w:rPr>
              <w:fldChar w:fldCharType="begin"/>
            </w:r>
            <w:r>
              <w:rPr>
                <w:webHidden/>
              </w:rPr>
              <w:instrText>PAGEREF _Toc71551016 \h</w:instrText>
            </w:r>
            <w:r>
              <w:rPr>
                <w:webHidden/>
              </w:rPr>
              <w:fldChar w:fldCharType="separate"/>
            </w:r>
            <w:r>
              <w:rPr>
                <w:rStyle w:val="IndexLink"/>
                <w:vanish w:val="false"/>
              </w:rPr>
              <w:tab/>
              <w:t>38</w:t>
            </w:r>
            <w:r>
              <w:rPr>
                <w:webHidden/>
              </w:rPr>
              <w:fldChar w:fldCharType="end"/>
            </w:r>
          </w:hyperlink>
        </w:p>
        <w:p>
          <w:pPr>
            <w:pStyle w:val="Contents1"/>
            <w:rPr>
              <w:rFonts w:ascii="Calibri" w:hAnsi="Calibri" w:eastAsia="" w:cs="" w:asciiTheme="minorHAnsi" w:cstheme="minorBidi" w:eastAsiaTheme="minorEastAsia" w:hAnsiTheme="minorHAnsi"/>
              <w:b w:val="false"/>
              <w:b w:val="false"/>
              <w:sz w:val="22"/>
              <w:szCs w:val="22"/>
              <w:lang w:val="en-GB" w:eastAsia="en-GB"/>
            </w:rPr>
          </w:pPr>
          <w:hyperlink w:anchor="_Toc71551017">
            <w:r>
              <w:rPr>
                <w:webHidden/>
                <w:rStyle w:val="IndexLink"/>
                <w:vanish w:val="false"/>
              </w:rPr>
              <w:t>6</w:t>
            </w:r>
            <w:r>
              <w:rPr>
                <w:rStyle w:val="IndexLink"/>
                <w:rFonts w:eastAsia="" w:cs="" w:ascii="Calibri" w:hAnsi="Calibri" w:asciiTheme="minorHAnsi" w:cstheme="minorBidi" w:eastAsiaTheme="minorEastAsia" w:hAnsiTheme="minorHAnsi"/>
                <w:b w:val="false"/>
                <w:sz w:val="22"/>
                <w:szCs w:val="22"/>
                <w:lang w:val="en-GB" w:eastAsia="en-GB"/>
              </w:rPr>
              <w:tab/>
            </w:r>
            <w:r>
              <w:rPr>
                <w:rStyle w:val="IndexLink"/>
              </w:rPr>
              <w:t>Zásuvný modul</w:t>
            </w:r>
            <w:r>
              <w:rPr>
                <w:webHidden/>
              </w:rPr>
              <w:fldChar w:fldCharType="begin"/>
            </w:r>
            <w:r>
              <w:rPr>
                <w:webHidden/>
              </w:rPr>
              <w:instrText>PAGEREF _Toc71551017 \h</w:instrText>
            </w:r>
            <w:r>
              <w:rPr>
                <w:webHidden/>
              </w:rPr>
              <w:fldChar w:fldCharType="separate"/>
            </w:r>
            <w:r>
              <w:rPr>
                <w:rStyle w:val="IndexLink"/>
                <w:vanish w:val="false"/>
              </w:rPr>
              <w:tab/>
              <w:t>38</w:t>
            </w:r>
            <w:r>
              <w:rPr>
                <w:webHidden/>
              </w:rPr>
              <w:fldChar w:fldCharType="end"/>
            </w:r>
          </w:hyperlink>
        </w:p>
        <w:p>
          <w:pPr>
            <w:pStyle w:val="Contents2"/>
            <w:tabs>
              <w:tab w:val="clear" w:pos="708"/>
              <w:tab w:val="left" w:pos="880" w:leader="none"/>
              <w:tab w:val="right" w:pos="8380" w:leader="dot"/>
            </w:tabs>
            <w:rPr>
              <w:rFonts w:eastAsia="" w:eastAsiaTheme="minorEastAsia"/>
              <w:lang w:val="en-GB" w:eastAsia="en-GB"/>
            </w:rPr>
          </w:pPr>
          <w:hyperlink w:anchor="_Toc71551018">
            <w:r>
              <w:rPr>
                <w:webHidden/>
                <w:rStyle w:val="IndexLink"/>
                <w:vanish w:val="false"/>
              </w:rPr>
              <w:t>6.1</w:t>
            </w:r>
            <w:r>
              <w:rPr>
                <w:rStyle w:val="IndexLink"/>
                <w:rFonts w:eastAsia="" w:eastAsiaTheme="minorEastAsia"/>
                <w:lang w:val="en-GB" w:eastAsia="en-GB"/>
              </w:rPr>
              <w:tab/>
            </w:r>
            <w:r>
              <w:rPr>
                <w:rStyle w:val="IndexLink"/>
              </w:rPr>
              <w:t>Funkcionalita</w:t>
            </w:r>
            <w:r>
              <w:rPr>
                <w:webHidden/>
              </w:rPr>
              <w:fldChar w:fldCharType="begin"/>
            </w:r>
            <w:r>
              <w:rPr>
                <w:webHidden/>
              </w:rPr>
              <w:instrText>PAGEREF _Toc71551018 \h</w:instrText>
            </w:r>
            <w:r>
              <w:rPr>
                <w:webHidden/>
              </w:rPr>
              <w:fldChar w:fldCharType="separate"/>
            </w:r>
            <w:r>
              <w:rPr>
                <w:rStyle w:val="IndexLink"/>
                <w:vanish w:val="false"/>
              </w:rPr>
              <w:tab/>
              <w:t>40</w:t>
            </w:r>
            <w:r>
              <w:rPr>
                <w:webHidden/>
              </w:rPr>
              <w:fldChar w:fldCharType="end"/>
            </w:r>
          </w:hyperlink>
        </w:p>
        <w:p>
          <w:pPr>
            <w:pStyle w:val="Contents3"/>
            <w:tabs>
              <w:tab w:val="clear" w:pos="708"/>
              <w:tab w:val="left" w:pos="1320" w:leader="none"/>
              <w:tab w:val="right" w:pos="8380" w:leader="dot"/>
            </w:tabs>
            <w:rPr>
              <w:rFonts w:eastAsia="" w:eastAsiaTheme="minorEastAsia"/>
              <w:lang w:val="en-GB" w:eastAsia="en-GB"/>
            </w:rPr>
          </w:pPr>
          <w:hyperlink w:anchor="_Toc71551019">
            <w:r>
              <w:rPr>
                <w:webHidden/>
                <w:rStyle w:val="IndexLink"/>
                <w:vanish w:val="false"/>
              </w:rPr>
              <w:t>6.1.1</w:t>
            </w:r>
            <w:r>
              <w:rPr>
                <w:rStyle w:val="IndexLink"/>
                <w:rFonts w:eastAsia="" w:eastAsiaTheme="minorEastAsia"/>
                <w:lang w:val="en-GB" w:eastAsia="en-GB"/>
              </w:rPr>
              <w:tab/>
            </w:r>
            <w:r>
              <w:rPr>
                <w:rStyle w:val="IndexLink"/>
              </w:rPr>
              <w:t>Download</w:t>
            </w:r>
            <w:r>
              <w:rPr>
                <w:webHidden/>
              </w:rPr>
              <w:fldChar w:fldCharType="begin"/>
            </w:r>
            <w:r>
              <w:rPr>
                <w:webHidden/>
              </w:rPr>
              <w:instrText>PAGEREF _Toc71551019 \h</w:instrText>
            </w:r>
            <w:r>
              <w:rPr>
                <w:webHidden/>
              </w:rPr>
              <w:fldChar w:fldCharType="separate"/>
            </w:r>
            <w:r>
              <w:rPr>
                <w:rStyle w:val="IndexLink"/>
                <w:vanish w:val="false"/>
              </w:rPr>
              <w:tab/>
              <w:t>40</w:t>
            </w:r>
            <w:r>
              <w:rPr>
                <w:webHidden/>
              </w:rPr>
              <w:fldChar w:fldCharType="end"/>
            </w:r>
          </w:hyperlink>
        </w:p>
        <w:p>
          <w:pPr>
            <w:pStyle w:val="Contents3"/>
            <w:tabs>
              <w:tab w:val="clear" w:pos="708"/>
              <w:tab w:val="left" w:pos="1320" w:leader="none"/>
              <w:tab w:val="right" w:pos="8380" w:leader="dot"/>
            </w:tabs>
            <w:rPr>
              <w:rFonts w:eastAsia="" w:eastAsiaTheme="minorEastAsia"/>
              <w:lang w:val="en-GB" w:eastAsia="en-GB"/>
            </w:rPr>
          </w:pPr>
          <w:hyperlink w:anchor="_Toc71551020">
            <w:r>
              <w:rPr>
                <w:webHidden/>
                <w:rStyle w:val="IndexLink"/>
                <w:vanish w:val="false"/>
              </w:rPr>
              <w:t>6.1.2</w:t>
            </w:r>
            <w:r>
              <w:rPr>
                <w:rStyle w:val="IndexLink"/>
                <w:rFonts w:eastAsia="" w:eastAsiaTheme="minorEastAsia"/>
                <w:lang w:val="en-GB" w:eastAsia="en-GB"/>
              </w:rPr>
              <w:tab/>
            </w:r>
            <w:r>
              <w:rPr>
                <w:rStyle w:val="IndexLink"/>
              </w:rPr>
              <w:t>Class aggregation</w:t>
            </w:r>
            <w:r>
              <w:rPr>
                <w:webHidden/>
              </w:rPr>
              <w:fldChar w:fldCharType="begin"/>
            </w:r>
            <w:r>
              <w:rPr>
                <w:webHidden/>
              </w:rPr>
              <w:instrText>PAGEREF _Toc71551020 \h</w:instrText>
            </w:r>
            <w:r>
              <w:rPr>
                <w:webHidden/>
              </w:rPr>
              <w:fldChar w:fldCharType="separate"/>
            </w:r>
            <w:r>
              <w:rPr>
                <w:rStyle w:val="IndexLink"/>
                <w:vanish w:val="false"/>
              </w:rPr>
              <w:tab/>
              <w:t>42</w:t>
            </w:r>
            <w:r>
              <w:rPr>
                <w:webHidden/>
              </w:rPr>
              <w:fldChar w:fldCharType="end"/>
            </w:r>
          </w:hyperlink>
        </w:p>
        <w:p>
          <w:pPr>
            <w:pStyle w:val="Contents1"/>
            <w:rPr>
              <w:rFonts w:ascii="Calibri" w:hAnsi="Calibri" w:eastAsia="" w:cs="" w:asciiTheme="minorHAnsi" w:cstheme="minorBidi" w:eastAsiaTheme="minorEastAsia" w:hAnsiTheme="minorHAnsi"/>
              <w:b w:val="false"/>
              <w:b w:val="false"/>
              <w:sz w:val="22"/>
              <w:szCs w:val="22"/>
              <w:lang w:val="en-GB" w:eastAsia="en-GB"/>
            </w:rPr>
          </w:pPr>
          <w:hyperlink w:anchor="_Toc71551021">
            <w:r>
              <w:rPr>
                <w:webHidden/>
              </w:rPr>
              <w:fldChar w:fldCharType="begin"/>
            </w:r>
            <w:r>
              <w:rPr>
                <w:webHidden/>
              </w:rPr>
              <w:instrText>PAGEREF _Toc71551021 \h</w:instrText>
            </w:r>
            <w:r>
              <w:rPr>
                <w:webHidden/>
              </w:rPr>
              <w:fldChar w:fldCharType="separate"/>
            </w:r>
            <w:r>
              <w:rPr>
                <w:webHidden/>
                <w:rStyle w:val="IndexLink"/>
                <w:vanish w:val="false"/>
              </w:rPr>
              <w:t>Závěr</w:t>
              <w:tab/>
              <w:t>44</w:t>
            </w:r>
            <w:r>
              <w:rPr>
                <w:webHidden/>
              </w:rPr>
              <w:fldChar w:fldCharType="end"/>
            </w:r>
          </w:hyperlink>
        </w:p>
        <w:p>
          <w:pPr>
            <w:pStyle w:val="Contents1"/>
            <w:rPr>
              <w:rFonts w:ascii="Calibri" w:hAnsi="Calibri" w:eastAsia="" w:cs="" w:asciiTheme="minorHAnsi" w:cstheme="minorBidi" w:eastAsiaTheme="minorEastAsia" w:hAnsiTheme="minorHAnsi"/>
              <w:b w:val="false"/>
              <w:b w:val="false"/>
              <w:sz w:val="22"/>
              <w:szCs w:val="22"/>
              <w:lang w:val="en-GB" w:eastAsia="en-GB"/>
            </w:rPr>
          </w:pPr>
          <w:hyperlink w:anchor="_Toc71551022">
            <w:r>
              <w:rPr>
                <w:webHidden/>
              </w:rPr>
              <w:fldChar w:fldCharType="begin"/>
            </w:r>
            <w:r>
              <w:rPr>
                <w:webHidden/>
              </w:rPr>
              <w:instrText>PAGEREF _Toc71551022 \h</w:instrText>
            </w:r>
            <w:r>
              <w:rPr>
                <w:webHidden/>
              </w:rPr>
              <w:fldChar w:fldCharType="separate"/>
            </w:r>
            <w:r>
              <w:rPr>
                <w:webHidden/>
                <w:rStyle w:val="IndexLink"/>
                <w:vanish w:val="false"/>
              </w:rPr>
              <w:t>Použité zdroje</w:t>
              <w:tab/>
              <w:t>47</w:t>
            </w:r>
            <w:r>
              <w:rPr>
                <w:webHidden/>
              </w:rPr>
              <w:fldChar w:fldCharType="end"/>
            </w:r>
          </w:hyperlink>
        </w:p>
        <w:p>
          <w:pPr>
            <w:pStyle w:val="Contents1"/>
            <w:rPr>
              <w:rFonts w:ascii="Calibri" w:hAnsi="Calibri" w:eastAsia="" w:cs="" w:asciiTheme="minorHAnsi" w:cstheme="minorBidi" w:eastAsiaTheme="minorEastAsia" w:hAnsiTheme="minorHAnsi"/>
              <w:b w:val="false"/>
              <w:b w:val="false"/>
              <w:sz w:val="22"/>
              <w:szCs w:val="22"/>
              <w:lang w:val="en-GB" w:eastAsia="en-GB"/>
            </w:rPr>
          </w:pPr>
          <w:hyperlink w:anchor="_Toc71551023">
            <w:r>
              <w:rPr>
                <w:webHidden/>
              </w:rPr>
              <w:fldChar w:fldCharType="begin"/>
            </w:r>
            <w:r>
              <w:rPr>
                <w:webHidden/>
              </w:rPr>
              <w:instrText>PAGEREF _Toc71551023 \h</w:instrText>
            </w:r>
            <w:r>
              <w:rPr>
                <w:webHidden/>
              </w:rPr>
              <w:fldChar w:fldCharType="separate"/>
            </w:r>
            <w:r>
              <w:rPr>
                <w:webHidden/>
                <w:rStyle w:val="IndexLink"/>
                <w:vanish w:val="false"/>
              </w:rPr>
              <w:t>Seznam obrázků</w:t>
              <w:tab/>
              <w:t>49</w:t>
            </w:r>
            <w:r>
              <w:rPr>
                <w:webHidden/>
              </w:rPr>
              <w:fldChar w:fldCharType="end"/>
            </w:r>
          </w:hyperlink>
        </w:p>
        <w:p>
          <w:pPr>
            <w:pStyle w:val="Contents1"/>
            <w:rPr>
              <w:rFonts w:ascii="Calibri" w:hAnsi="Calibri" w:eastAsia="" w:cs="" w:asciiTheme="minorHAnsi" w:cstheme="minorBidi" w:eastAsiaTheme="minorEastAsia" w:hAnsiTheme="minorHAnsi"/>
              <w:b w:val="false"/>
              <w:b w:val="false"/>
              <w:sz w:val="22"/>
              <w:szCs w:val="22"/>
              <w:lang w:val="en-GB" w:eastAsia="en-GB"/>
            </w:rPr>
          </w:pPr>
          <w:hyperlink w:anchor="_Toc71551024">
            <w:r>
              <w:rPr>
                <w:webHidden/>
              </w:rPr>
              <w:fldChar w:fldCharType="begin"/>
            </w:r>
            <w:r>
              <w:rPr>
                <w:webHidden/>
              </w:rPr>
              <w:instrText>PAGEREF _Toc71551024 \h</w:instrText>
            </w:r>
            <w:r>
              <w:rPr>
                <w:webHidden/>
              </w:rPr>
              <w:fldChar w:fldCharType="separate"/>
            </w:r>
            <w:r>
              <w:rPr>
                <w:webHidden/>
                <w:rStyle w:val="IndexLink"/>
                <w:vanish w:val="false"/>
              </w:rPr>
              <w:t>Seznam tabulek</w:t>
              <w:tab/>
              <w:t>50</w:t>
            </w:r>
            <w:r>
              <w:rPr>
                <w:webHidden/>
              </w:rPr>
              <w:fldChar w:fldCharType="end"/>
            </w:r>
          </w:hyperlink>
        </w:p>
        <w:p>
          <w:pPr>
            <w:pStyle w:val="Contents1"/>
            <w:rPr>
              <w:rFonts w:ascii="Calibri" w:hAnsi="Calibri" w:eastAsia="" w:cs="" w:asciiTheme="minorHAnsi" w:cstheme="minorBidi" w:eastAsiaTheme="minorEastAsia" w:hAnsiTheme="minorHAnsi"/>
              <w:b w:val="false"/>
              <w:b w:val="false"/>
              <w:sz w:val="22"/>
              <w:szCs w:val="22"/>
              <w:lang w:val="en-GB" w:eastAsia="en-GB"/>
            </w:rPr>
          </w:pPr>
          <w:hyperlink w:anchor="_Toc71551025">
            <w:r>
              <w:rPr>
                <w:webHidden/>
              </w:rPr>
              <w:fldChar w:fldCharType="begin"/>
            </w:r>
            <w:r>
              <w:rPr>
                <w:webHidden/>
              </w:rPr>
              <w:instrText>PAGEREF _Toc71551025 \h</w:instrText>
            </w:r>
            <w:r>
              <w:rPr>
                <w:webHidden/>
              </w:rPr>
              <w:fldChar w:fldCharType="separate"/>
            </w:r>
            <w:r>
              <w:rPr>
                <w:webHidden/>
                <w:rStyle w:val="IndexLink"/>
                <w:vanish w:val="false"/>
              </w:rPr>
              <w:t>Seznam zkratek</w:t>
              <w:tab/>
              <w:t>51</w:t>
            </w:r>
            <w:r>
              <w:rPr>
                <w:webHidden/>
              </w:rPr>
              <w:fldChar w:fldCharType="end"/>
            </w:r>
          </w:hyperlink>
        </w:p>
        <w:p>
          <w:pPr>
            <w:pStyle w:val="Contents1"/>
            <w:rPr>
              <w:rFonts w:ascii="Calibri" w:hAnsi="Calibri" w:eastAsia="" w:cs="" w:asciiTheme="minorHAnsi" w:cstheme="minorBidi" w:eastAsiaTheme="minorEastAsia" w:hAnsiTheme="minorHAnsi"/>
              <w:b w:val="false"/>
              <w:b w:val="false"/>
              <w:sz w:val="22"/>
              <w:szCs w:val="22"/>
              <w:lang w:val="en-GB" w:eastAsia="en-GB"/>
            </w:rPr>
          </w:pPr>
          <w:hyperlink w:anchor="_Toc71551026">
            <w:r>
              <w:rPr>
                <w:webHidden/>
              </w:rPr>
              <w:fldChar w:fldCharType="begin"/>
            </w:r>
            <w:r>
              <w:rPr>
                <w:webHidden/>
              </w:rPr>
              <w:instrText>PAGEREF _Toc71551026 \h</w:instrText>
            </w:r>
            <w:r>
              <w:rPr>
                <w:webHidden/>
              </w:rPr>
              <w:fldChar w:fldCharType="separate"/>
            </w:r>
            <w:r>
              <w:rPr>
                <w:webHidden/>
                <w:rStyle w:val="IndexLink"/>
                <w:vanish w:val="false"/>
              </w:rPr>
              <w:t>Seznam příloh</w:t>
              <w:tab/>
              <w:t>52</w:t>
            </w:r>
            <w:r>
              <w:rPr>
                <w:webHidden/>
              </w:rPr>
              <w:fldChar w:fldCharType="end"/>
            </w:r>
          </w:hyperlink>
        </w:p>
        <w:p>
          <w:pPr>
            <w:pStyle w:val="Contents1"/>
            <w:rPr>
              <w:rFonts w:ascii="Calibri" w:hAnsi="Calibri" w:eastAsia="" w:cs="" w:asciiTheme="minorHAnsi" w:cstheme="minorBidi" w:eastAsiaTheme="minorEastAsia" w:hAnsiTheme="minorHAnsi"/>
              <w:b w:val="false"/>
              <w:b w:val="false"/>
              <w:sz w:val="22"/>
              <w:szCs w:val="22"/>
              <w:lang w:val="en-GB" w:eastAsia="en-GB"/>
            </w:rPr>
          </w:pPr>
          <w:hyperlink w:anchor="_Toc71551027">
            <w:r>
              <w:rPr>
                <w:webHidden/>
              </w:rPr>
              <w:fldChar w:fldCharType="begin"/>
            </w:r>
            <w:r>
              <w:rPr>
                <w:webHidden/>
              </w:rPr>
              <w:instrText>PAGEREF _Toc71551027 \h</w:instrText>
            </w:r>
            <w:r>
              <w:rPr>
                <w:webHidden/>
              </w:rPr>
              <w:fldChar w:fldCharType="separate"/>
            </w:r>
            <w:r>
              <w:rPr>
                <w:webHidden/>
                <w:rStyle w:val="IndexLink"/>
                <w:vanish w:val="false"/>
              </w:rPr>
              <w:t>Plugin documentation</w:t>
              <w:tab/>
              <w:t>53</w:t>
            </w:r>
            <w:r>
              <w:rPr>
                <w:webHidden/>
              </w:rPr>
              <w:fldChar w:fldCharType="end"/>
            </w:r>
          </w:hyperlink>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r>
            <w:rPr>
              <w:sz w:val="24"/>
              <w:szCs w:val="24"/>
              <w:rFonts w:cs="Times New Roman" w:ascii="Times New Roman" w:hAnsi="Times New Roman"/>
            </w:rPr>
            <w:fldChar w:fldCharType="end"/>
          </w:r>
        </w:p>
        <w:p>
          <w:pPr>
            <w:sectPr>
              <w:footerReference w:type="default" r:id="rId4"/>
              <w:type w:val="nextPage"/>
              <w:pgSz w:w="11906" w:h="16838"/>
              <w:pgMar w:left="1985" w:right="1531" w:header="0" w:top="1418" w:footer="709" w:bottom="1418" w:gutter="0"/>
              <w:pgNumType w:start="1" w:fmt="decimal"/>
              <w:formProt w:val="false"/>
              <w:textDirection w:val="lrTb"/>
              <w:docGrid w:type="default" w:linePitch="360" w:charSpace="4096"/>
            </w:sectPr>
          </w:pPr>
        </w:p>
      </w:sdtContent>
    </w:sdt>
    <w:p>
      <w:pPr>
        <w:pStyle w:val="Heading1"/>
        <w:numPr>
          <w:ilvl w:val="0"/>
          <w:numId w:val="0"/>
        </w:numPr>
        <w:spacing w:lineRule="auto" w:line="360"/>
        <w:ind w:left="432" w:hanging="432"/>
        <w:rPr>
          <w:highlight w:val="lightGray"/>
        </w:rPr>
      </w:pPr>
      <w:bookmarkStart w:id="0" w:name="_Toc71550986"/>
      <w:r>
        <w:rPr/>
        <w:t>Úvod</w:t>
      </w:r>
      <w:bookmarkEnd w:id="0"/>
    </w:p>
    <w:p>
      <w:pPr>
        <w:pStyle w:val="Normal"/>
        <w:spacing w:lineRule="auto" w:line="360"/>
        <w:ind w:firstLine="360"/>
        <w:jc w:val="both"/>
        <w:rPr>
          <w:rFonts w:ascii="Times New Roman" w:hAnsi="Times New Roman" w:cs="Times New Roman"/>
          <w:sz w:val="24"/>
          <w:szCs w:val="24"/>
        </w:rPr>
      </w:pPr>
      <w:r>
        <w:rPr>
          <w:rFonts w:cs="Times New Roman" w:ascii="Times New Roman" w:hAnsi="Times New Roman"/>
          <w:sz w:val="24"/>
          <w:szCs w:val="24"/>
        </w:rPr>
        <w:t>Tato diplomová práce se zabývá tvorbou nástroje, který umožní snadný přístup k bodům datové sady LUCAS.</w:t>
      </w:r>
    </w:p>
    <w:p>
      <w:pPr>
        <w:pStyle w:val="Normal"/>
        <w:spacing w:lineRule="auto" w:line="360"/>
        <w:ind w:firstLine="360"/>
        <w:jc w:val="both"/>
        <w:rPr>
          <w:rFonts w:ascii="Times New Roman" w:hAnsi="Times New Roman" w:cs="Times New Roman"/>
          <w:sz w:val="24"/>
          <w:szCs w:val="24"/>
        </w:rPr>
      </w:pPr>
      <w:r>
        <w:rPr>
          <w:rFonts w:cs="Times New Roman" w:ascii="Times New Roman" w:hAnsi="Times New Roman"/>
          <w:sz w:val="24"/>
          <w:szCs w:val="24"/>
        </w:rPr>
        <w:t xml:space="preserve">Práce vznikla v rámci mezinárodního projektu nazvaného „Geo-harmonizer: EU – wide automated mapping system for harmonization of Open Data based on FOSS4G and Machine Learning“. Prací na tomto projektu se zabývají odborníci z pěti zemí Evropské unie, a to Německa, </w:t>
      </w:r>
      <w:commentRangeStart w:id="3"/>
      <w:r>
        <w:rPr>
          <w:rFonts w:cs="Times New Roman" w:ascii="Times New Roman" w:hAnsi="Times New Roman"/>
          <w:sz w:val="24"/>
          <w:szCs w:val="24"/>
        </w:rPr>
        <w:t>Holandska</w:t>
      </w:r>
      <w:ins w:id="0" w:author="Martin Landa" w:date="2021-05-12T16:06:49Z">
        <w:r>
          <w:rPr>
            <w:rFonts w:cs="Times New Roman" w:ascii="Times New Roman" w:hAnsi="Times New Roman"/>
            <w:sz w:val="24"/>
            <w:szCs w:val="24"/>
          </w:rPr>
        </w:r>
      </w:ins>
      <w:commentRangeEnd w:id="3"/>
      <w:r>
        <w:commentReference w:id="3"/>
      </w:r>
      <w:r>
        <w:rPr>
          <w:rFonts w:cs="Times New Roman" w:ascii="Times New Roman" w:hAnsi="Times New Roman"/>
          <w:sz w:val="24"/>
          <w:szCs w:val="24"/>
        </w:rPr>
        <w:t xml:space="preserve">, Chorvatska, Rumunska a České republiky. Českou republiku zastupuje ČVUT. Cílem výše zmíněného projektu je harmonizace prostorových dat napříč členskými státy Evropské unie a jejich následná publikace. Snahou je zpřístupnit data nejen odborníkům, ale i široké veřejnosti v takové formě, aby byla snadno použitelná.  </w:t>
      </w:r>
      <w:r>
        <w:rPr>
          <w:rFonts w:cs="Times New Roman" w:ascii="Times New Roman" w:hAnsi="Times New Roman"/>
          <w:sz w:val="24"/>
          <w:szCs w:val="24"/>
          <w:highlight w:val="darkYellow"/>
        </w:rPr>
        <w:t>[1]</w:t>
      </w:r>
    </w:p>
    <w:p>
      <w:pPr>
        <w:pStyle w:val="Normal"/>
        <w:spacing w:lineRule="auto" w:line="360"/>
        <w:ind w:firstLine="360"/>
        <w:jc w:val="both"/>
        <w:rPr>
          <w:rFonts w:ascii="Times New Roman" w:hAnsi="Times New Roman" w:cs="Times New Roman"/>
          <w:sz w:val="24"/>
          <w:szCs w:val="24"/>
        </w:rPr>
      </w:pPr>
      <w:r>
        <w:rPr>
          <w:rFonts w:cs="Times New Roman" w:ascii="Times New Roman" w:hAnsi="Times New Roman"/>
          <w:sz w:val="24"/>
          <w:szCs w:val="24"/>
        </w:rPr>
        <w:t xml:space="preserve">V první části diplomové práce je představena datová sada LUCAS. Je zde popsáno, jaká data obsahuje a jaká je jejich využitelnost. Podstatné je znát historii sady LUCAS a její vývoj. Poprvé byla data pro LUCAS sbírána v roce 2006 na území jedenácti států Evropské unie. Od té doby probíhá měření každé tři roky. Nejaktuálnější data jsou tedy v současné době z roku 2018. Nejvíce jsou využívány atributy nazvané </w:t>
      </w:r>
      <w:commentRangeStart w:id="4"/>
      <w:r>
        <w:rPr>
          <w:rFonts w:cs="Times New Roman" w:ascii="Times New Roman" w:hAnsi="Times New Roman"/>
          <w:sz w:val="24"/>
          <w:szCs w:val="24"/>
        </w:rPr>
        <w:t>land cover a land use</w:t>
      </w:r>
      <w:ins w:id="1" w:author="Martin Landa" w:date="2021-05-12T16:10:26Z">
        <w:r>
          <w:rPr>
            <w:rFonts w:cs="Times New Roman" w:ascii="Times New Roman" w:hAnsi="Times New Roman"/>
            <w:sz w:val="24"/>
            <w:szCs w:val="24"/>
          </w:rPr>
        </w:r>
      </w:ins>
      <w:commentRangeEnd w:id="4"/>
      <w:r>
        <w:commentReference w:id="4"/>
      </w:r>
      <w:r>
        <w:rPr>
          <w:rFonts w:cs="Times New Roman" w:ascii="Times New Roman" w:hAnsi="Times New Roman"/>
          <w:sz w:val="24"/>
          <w:szCs w:val="24"/>
        </w:rPr>
        <w:t>, které především určují charakter krajiny v okolí daného bodu.</w:t>
      </w:r>
    </w:p>
    <w:p>
      <w:pPr>
        <w:pStyle w:val="Normal"/>
        <w:spacing w:lineRule="auto" w:line="360"/>
        <w:ind w:firstLine="360"/>
        <w:jc w:val="both"/>
        <w:rPr>
          <w:rFonts w:ascii="Times New Roman" w:hAnsi="Times New Roman" w:cs="Times New Roman"/>
          <w:sz w:val="24"/>
          <w:szCs w:val="24"/>
        </w:rPr>
      </w:pPr>
      <w:r>
        <w:rPr>
          <w:rFonts w:cs="Times New Roman" w:ascii="Times New Roman" w:hAnsi="Times New Roman"/>
          <w:sz w:val="24"/>
          <w:szCs w:val="24"/>
        </w:rPr>
        <w:t>Druhá část diplomové práce popisuje způsoby, jakými byla data před publikací upravována a harmonizována. Datová sada LUCAS se neustále vyvíjí. S tím souvisí změny, ke kterým docházelo při každém novém sběru dat. Jelikož od roku 2006 doposud (2018) bylo provedeno pět měření, je možné identifikovat značné množství změn. Aby bylo možné data z jednotlivých let porovnávat, bylo třeba je sjednotit.</w:t>
      </w:r>
    </w:p>
    <w:p>
      <w:pPr>
        <w:pStyle w:val="Normal"/>
        <w:spacing w:lineRule="auto" w:line="360"/>
        <w:ind w:firstLine="360"/>
        <w:jc w:val="both"/>
        <w:rPr>
          <w:rFonts w:ascii="Times New Roman" w:hAnsi="Times New Roman" w:cs="Times New Roman"/>
          <w:sz w:val="24"/>
          <w:szCs w:val="24"/>
        </w:rPr>
      </w:pPr>
      <w:r>
        <w:rPr>
          <w:rFonts w:cs="Times New Roman" w:ascii="Times New Roman" w:hAnsi="Times New Roman"/>
          <w:sz w:val="24"/>
          <w:szCs w:val="24"/>
        </w:rPr>
        <w:t xml:space="preserve">Další část popisuje softwarové nástroje, které byly při práci využity. Nejvýznamnější z nich byl programovací jazyk Python a jeho rozšíření pro program QGIS zvaný PyQGIS, pomocí kterého byl vytvářen samotný zásuvný modul a </w:t>
      </w:r>
      <w:commentRangeStart w:id="5"/>
      <w:r>
        <w:rPr>
          <w:rFonts w:cs="Times New Roman" w:ascii="Times New Roman" w:hAnsi="Times New Roman"/>
          <w:sz w:val="24"/>
          <w:szCs w:val="24"/>
        </w:rPr>
        <w:t>modul</w:t>
      </w:r>
      <w:ins w:id="2" w:author="Martin Landa" w:date="2021-05-12T16:11:28Z">
        <w:r>
          <w:rPr>
            <w:rFonts w:cs="Times New Roman" w:ascii="Times New Roman" w:hAnsi="Times New Roman"/>
            <w:sz w:val="24"/>
            <w:szCs w:val="24"/>
          </w:rPr>
        </w:r>
      </w:ins>
      <w:commentRangeEnd w:id="5"/>
      <w:r>
        <w:commentReference w:id="5"/>
      </w:r>
      <w:r>
        <w:rPr>
          <w:rFonts w:cs="Times New Roman" w:ascii="Times New Roman" w:hAnsi="Times New Roman"/>
          <w:sz w:val="24"/>
          <w:szCs w:val="24"/>
        </w:rPr>
        <w:t xml:space="preserve"> </w:t>
      </w:r>
      <w:commentRangeStart w:id="6"/>
      <w:r>
        <w:rPr>
          <w:rFonts w:cs="Times New Roman" w:ascii="Times New Roman" w:hAnsi="Times New Roman"/>
          <w:sz w:val="24"/>
          <w:szCs w:val="24"/>
        </w:rPr>
        <w:t>lucas</w:t>
      </w:r>
      <w:ins w:id="3" w:author="Martin Landa" w:date="2021-05-12T16:15:36Z">
        <w:r>
          <w:rPr>
            <w:rFonts w:cs="Times New Roman" w:ascii="Times New Roman" w:hAnsi="Times New Roman"/>
            <w:sz w:val="24"/>
            <w:szCs w:val="24"/>
          </w:rPr>
        </w:r>
      </w:ins>
      <w:commentRangeEnd w:id="6"/>
      <w:r>
        <w:commentReference w:id="6"/>
      </w:r>
      <w:r>
        <w:rPr>
          <w:rFonts w:cs="Times New Roman" w:ascii="Times New Roman" w:hAnsi="Times New Roman"/>
          <w:sz w:val="24"/>
          <w:szCs w:val="24"/>
        </w:rPr>
        <w:t xml:space="preserve">. Pro práci s datovou sadou LUCAS a její úpravu byl použit </w:t>
      </w:r>
      <w:commentRangeStart w:id="7"/>
      <w:r>
        <w:rPr>
          <w:rFonts w:cs="Times New Roman" w:ascii="Times New Roman" w:hAnsi="Times New Roman"/>
          <w:sz w:val="24"/>
          <w:szCs w:val="24"/>
        </w:rPr>
        <w:t>jazyk PostGIS a jeho rozšíření PostgreSQL</w:t>
      </w:r>
      <w:ins w:id="4" w:author="Martin Landa" w:date="2021-05-12T16:13:16Z">
        <w:r>
          <w:rPr>
            <w:rFonts w:cs="Times New Roman" w:ascii="Times New Roman" w:hAnsi="Times New Roman"/>
            <w:sz w:val="24"/>
            <w:szCs w:val="24"/>
          </w:rPr>
        </w:r>
      </w:ins>
      <w:commentRangeEnd w:id="7"/>
      <w:r>
        <w:commentReference w:id="7"/>
      </w:r>
      <w:r>
        <w:rPr>
          <w:rFonts w:cs="Times New Roman" w:ascii="Times New Roman" w:hAnsi="Times New Roman"/>
          <w:sz w:val="24"/>
          <w:szCs w:val="24"/>
        </w:rPr>
        <w:t>. V neposlední řadě je zde popsán samotný program QGIS, pro který byl zásuvný modul vytvářen a mapový server, na kterém jsou data zveřejněna.</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Čtvrtá část obsahuje obecný popis implementace modulu lucas a samotného zásuvného modulu.</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V páté kapitole je představena funkcionalita modulu lucas. Dále je zde zmíněn Jupyter Notebook, jenž byl vytvořen jako názorná ukázka možností tohoto modulu.</w:t>
      </w:r>
    </w:p>
    <w:p>
      <w:pPr>
        <w:pStyle w:val="Normal"/>
        <w:spacing w:lineRule="auto" w:line="360"/>
        <w:ind w:firstLine="432"/>
        <w:jc w:val="both"/>
        <w:rPr>
          <w:highlight w:val="lightGray"/>
        </w:rPr>
      </w:pPr>
      <w:r>
        <w:rPr>
          <w:rFonts w:cs="Times New Roman" w:ascii="Times New Roman" w:hAnsi="Times New Roman"/>
          <w:sz w:val="24"/>
          <w:szCs w:val="24"/>
        </w:rPr>
        <w:t>V závěrečné části je vysvětlena tvorba zásuvného modulu. Zároveň jsou zde zmíněny možnosti, jak zásuvný modul používat tak, aby uživatel obdržel požadovaná data.</w:t>
      </w:r>
      <w:r>
        <w:rPr/>
        <w:t xml:space="preserve">  </w:t>
      </w:r>
      <w:r>
        <w:br w:type="page"/>
      </w:r>
    </w:p>
    <w:p>
      <w:pPr>
        <w:pStyle w:val="Heading1"/>
        <w:spacing w:lineRule="auto" w:line="360" w:before="240" w:after="240"/>
        <w:rPr>
          <w:highlight w:val="lightGray"/>
        </w:rPr>
      </w:pPr>
      <w:bookmarkStart w:id="1" w:name="_Toc71550987"/>
      <w:r>
        <w:rPr/>
        <w:t>LUCAS</w:t>
      </w:r>
      <w:bookmarkEnd w:id="1"/>
    </w:p>
    <w:p>
      <w:pPr>
        <w:pStyle w:val="Heading2"/>
        <w:spacing w:lineRule="auto" w:line="360" w:before="40" w:after="240"/>
        <w:rPr>
          <w:highlight w:val="lightGray"/>
        </w:rPr>
      </w:pPr>
      <w:bookmarkStart w:id="2" w:name="_Toc71550988"/>
      <w:r>
        <w:rPr/>
        <w:t>LUCAS</w:t>
      </w:r>
      <w:bookmarkEnd w:id="2"/>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LUCAS je zkratkou Land Use and Coverage Area frame Survey (průzkum využití půdy a krajinného pokrytí). Některé státy vytvářejí vlastní produkty mapující svá území, avšak tyto produkty nejsou vzájemně kompatibilní. Z toho důvodu není možné získat na jejich základě dobrou představu o stavu a vývoji krajiny v celé Evropské unii. Od roku 2006 vytváří Eurostat databázi bodů nazvanou LUCAS, popisující charakter krajiny na území Evropské unie. Díky této databázi je možné detailně analyzovat stav a změny v krajině napříč státy. </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Vznik databáze LUCAS potvrdily Evropský parlament a Rada Evropy dne 22.5. 2000 rozhodnutím 1445/2000/ES „On the application of aerial-survey and remote-snsing techniques to the agricultural statistics for 1999 to 2003“ (O použití technik leteckého průzkumu a dálkového průzkumu Země pro zemědělské statistiky v letech 1999 až 2003). První roky probíhaly přípravy a testování. Počínaje rokem 2006 je průzkum prováděn každé 3 roky. Dosud bylo provedeno pět měření, a to v letech 2006, 2009, 2012, 2015 a 2018. Na obrázku (</w:t>
      </w:r>
      <w:r>
        <w:rPr>
          <w:rFonts w:cs="Times New Roman" w:ascii="Times New Roman" w:hAnsi="Times New Roman"/>
          <w:sz w:val="24"/>
          <w:szCs w:val="24"/>
          <w:highlight w:val="darkYellow"/>
        </w:rPr>
        <w:t>Obr. 1</w:t>
      </w:r>
      <w:r>
        <w:rPr>
          <w:rFonts w:cs="Times New Roman" w:ascii="Times New Roman" w:hAnsi="Times New Roman"/>
          <w:sz w:val="24"/>
          <w:szCs w:val="24"/>
        </w:rPr>
        <w:t>) jsou znázorněny body měřené v roce 2018.</w:t>
      </w:r>
    </w:p>
    <w:p>
      <w:pPr>
        <w:pStyle w:val="Normal"/>
        <w:spacing w:lineRule="auto" w:line="360"/>
        <w:ind w:firstLine="576"/>
        <w:jc w:val="both"/>
        <w:rPr>
          <w:rFonts w:ascii="Times New Roman" w:hAnsi="Times New Roman" w:cs="Times New Roman"/>
          <w:sz w:val="24"/>
          <w:szCs w:val="24"/>
        </w:rPr>
      </w:pPr>
      <w:r>
        <mc:AlternateContent>
          <mc:Choice Requires="wps">
            <w:drawing>
              <wp:anchor behindDoc="0" distT="0" distB="0" distL="114300" distR="114300" simplePos="0" locked="0" layoutInCell="0" allowOverlap="1" relativeHeight="10" wp14:anchorId="122BEE8E">
                <wp:simplePos x="0" y="0"/>
                <wp:positionH relativeFrom="column">
                  <wp:posOffset>3175</wp:posOffset>
                </wp:positionH>
                <wp:positionV relativeFrom="paragraph">
                  <wp:posOffset>3402965</wp:posOffset>
                </wp:positionV>
                <wp:extent cx="5328920" cy="170180"/>
                <wp:effectExtent l="0" t="0" r="0" b="0"/>
                <wp:wrapTopAndBottom/>
                <wp:docPr id="3" name="Textové pole 14"/>
                <a:graphic xmlns:a="http://schemas.openxmlformats.org/drawingml/2006/main">
                  <a:graphicData uri="http://schemas.microsoft.com/office/word/2010/wordprocessingShape">
                    <wps:wsp>
                      <wps:cNvSpPr/>
                      <wps:spPr>
                        <a:xfrm>
                          <a:off x="0" y="0"/>
                          <a:ext cx="5328360" cy="169560"/>
                        </a:xfrm>
                        <a:prstGeom prst="rect">
                          <a:avLst/>
                        </a:prstGeom>
                        <a:solidFill>
                          <a:srgbClr val="ffffff"/>
                        </a:solidFill>
                        <a:ln w="0">
                          <a:noFill/>
                        </a:ln>
                      </wps:spPr>
                      <wps:style>
                        <a:lnRef idx="0"/>
                        <a:fillRef idx="0"/>
                        <a:effectRef idx="0"/>
                        <a:fontRef idx="minor"/>
                      </wps:style>
                      <wps:txbx>
                        <w:txbxContent>
                          <w:p>
                            <w:pPr>
                              <w:pStyle w:val="FrameContents"/>
                              <w:spacing w:before="0" w:after="160"/>
                              <w:jc w:val="center"/>
                              <w:rPr>
                                <w:rFonts w:ascii="Times New Roman" w:hAnsi="Times New Roman" w:cs="Times New Roman"/>
                                <w:sz w:val="24"/>
                                <w:szCs w:val="24"/>
                              </w:rPr>
                            </w:pPr>
                            <w:bookmarkStart w:id="3" w:name="_Toc71550959"/>
                            <w:r>
                              <w:rPr>
                                <w:color w:val="000000"/>
                              </w:rPr>
                              <w:t xml:space="preserve">Obr.  </w:t>
                            </w:r>
                            <w:r>
                              <w:rPr>
                                <w:color w:val="000000"/>
                              </w:rPr>
                              <w:fldChar w:fldCharType="begin"/>
                            </w:r>
                            <w:r>
                              <w:rPr>
                                <w:color w:val="000000"/>
                              </w:rPr>
                              <w:instrText> SEQ Obr._ \* ARABIC </w:instrText>
                            </w:r>
                            <w:r>
                              <w:rPr>
                                <w:color w:val="000000"/>
                              </w:rPr>
                              <w:fldChar w:fldCharType="separate"/>
                            </w:r>
                            <w:r>
                              <w:rPr>
                                <w:color w:val="000000"/>
                              </w:rPr>
                              <w:t>1</w:t>
                            </w:r>
                            <w:r>
                              <w:rPr>
                                <w:color w:val="000000"/>
                              </w:rPr>
                              <w:fldChar w:fldCharType="end"/>
                            </w:r>
                            <w:r>
                              <w:rPr>
                                <w:color w:val="000000"/>
                              </w:rPr>
                              <w:t>: Rozložení LUCAS bodů měřených v roce 2018</w:t>
                            </w:r>
                            <w:bookmarkEnd w:id="3"/>
                          </w:p>
                        </w:txbxContent>
                      </wps:txbx>
                      <wps:bodyPr lIns="0" rIns="0" tIns="0" bIns="0">
                        <a:spAutoFit/>
                      </wps:bodyPr>
                    </wps:wsp>
                  </a:graphicData>
                </a:graphic>
              </wp:anchor>
            </w:drawing>
          </mc:Choice>
          <mc:Fallback>
            <w:pict>
              <v:rect id="shape_0" ID="Textové pole 14" fillcolor="white" stroked="f" style="position:absolute;margin-left:0.25pt;margin-top:267.95pt;width:419.5pt;height:13.3pt;mso-wrap-style:square;v-text-anchor:top" wp14:anchorId="122BEE8E">
                <v:fill o:detectmouseclick="t" type="solid" color2="black"/>
                <v:stroke color="#3465a4" joinstyle="round" endcap="flat"/>
                <v:textbox>
                  <w:txbxContent>
                    <w:p>
                      <w:pPr>
                        <w:pStyle w:val="FrameContents"/>
                        <w:spacing w:before="0" w:after="160"/>
                        <w:jc w:val="center"/>
                        <w:rPr>
                          <w:rFonts w:ascii="Times New Roman" w:hAnsi="Times New Roman" w:cs="Times New Roman"/>
                          <w:sz w:val="24"/>
                          <w:szCs w:val="24"/>
                        </w:rPr>
                      </w:pPr>
                      <w:bookmarkStart w:id="4" w:name="_Toc71550959"/>
                      <w:r>
                        <w:rPr>
                          <w:color w:val="000000"/>
                        </w:rPr>
                        <w:t xml:space="preserve">Obr.  </w:t>
                      </w:r>
                      <w:r>
                        <w:rPr>
                          <w:color w:val="000000"/>
                        </w:rPr>
                        <w:fldChar w:fldCharType="begin"/>
                      </w:r>
                      <w:r>
                        <w:rPr>
                          <w:color w:val="000000"/>
                        </w:rPr>
                        <w:instrText> SEQ Obr._ \* ARABIC </w:instrText>
                      </w:r>
                      <w:r>
                        <w:rPr>
                          <w:color w:val="000000"/>
                        </w:rPr>
                        <w:fldChar w:fldCharType="separate"/>
                      </w:r>
                      <w:r>
                        <w:rPr>
                          <w:color w:val="000000"/>
                        </w:rPr>
                        <w:t>1</w:t>
                      </w:r>
                      <w:r>
                        <w:rPr>
                          <w:color w:val="000000"/>
                        </w:rPr>
                        <w:fldChar w:fldCharType="end"/>
                      </w:r>
                      <w:r>
                        <w:rPr>
                          <w:color w:val="000000"/>
                        </w:rPr>
                        <w:t>: Rozložení LUCAS bodů měřených v roce 2018</w:t>
                      </w:r>
                      <w:bookmarkEnd w:id="4"/>
                    </w:p>
                  </w:txbxContent>
                </v:textbox>
                <w10:wrap type="topAndBottom"/>
              </v:rect>
            </w:pict>
          </mc:Fallback>
        </mc:AlternateContent>
        <w:drawing>
          <wp:anchor behindDoc="0" distT="0" distB="0" distL="114300" distR="114300" simplePos="0" locked="0" layoutInCell="0" allowOverlap="1" relativeHeight="9">
            <wp:simplePos x="0" y="0"/>
            <wp:positionH relativeFrom="column">
              <wp:posOffset>3810</wp:posOffset>
            </wp:positionH>
            <wp:positionV relativeFrom="paragraph">
              <wp:posOffset>1270</wp:posOffset>
            </wp:positionV>
            <wp:extent cx="5327650" cy="3345180"/>
            <wp:effectExtent l="0" t="0" r="0" b="0"/>
            <wp:wrapTopAndBottom/>
            <wp:docPr id="5" name="Obrázek 13"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13" descr="Obsah obrázku mapa&#10;&#10;Popis byl vytvořen automaticky"/>
                    <pic:cNvPicPr>
                      <a:picLocks noChangeAspect="1" noChangeArrowheads="1"/>
                    </pic:cNvPicPr>
                  </pic:nvPicPr>
                  <pic:blipFill>
                    <a:blip r:embed="rId5"/>
                    <a:stretch>
                      <a:fillRect/>
                    </a:stretch>
                  </pic:blipFill>
                  <pic:spPr bwMode="auto">
                    <a:xfrm>
                      <a:off x="0" y="0"/>
                      <a:ext cx="5327650" cy="3345180"/>
                    </a:xfrm>
                    <a:prstGeom prst="rect">
                      <a:avLst/>
                    </a:prstGeom>
                  </pic:spPr>
                </pic:pic>
              </a:graphicData>
            </a:graphic>
          </wp:anchor>
        </w:drawing>
      </w:r>
      <w:r>
        <w:rPr>
          <w:rFonts w:cs="Times New Roman" w:ascii="Times New Roman" w:hAnsi="Times New Roman"/>
          <w:sz w:val="24"/>
          <w:szCs w:val="24"/>
        </w:rPr>
        <w:t>Při terénním šetření se zjišťuje nejen současný krajinný pokryv a využití území, ale také informace o životním prostředí. Pořizují se fotografie a u vybraných bodů se odebírají vzorky půdy, které jsou následně analyzovány v laboratoři. Postupně se rozšiřuje nejen počet sledovaných atributů (charakteristiky popisující území), ale také počet států, na jejichž území je měření prováděno. Tabulka (</w:t>
      </w:r>
      <w:r>
        <w:rPr>
          <w:rFonts w:cs="Times New Roman" w:ascii="Times New Roman" w:hAnsi="Times New Roman"/>
          <w:sz w:val="24"/>
          <w:szCs w:val="24"/>
          <w:highlight w:val="darkYellow"/>
        </w:rPr>
        <w:t>Tab. 1</w:t>
      </w:r>
      <w:r>
        <w:rPr>
          <w:rFonts w:cs="Times New Roman" w:ascii="Times New Roman" w:hAnsi="Times New Roman"/>
          <w:sz w:val="24"/>
          <w:szCs w:val="24"/>
        </w:rPr>
        <w:t>) zobrazuje počet států, na jejichž území bylo měřeno v jednotlivých letech a zároveň počty měřených bodů.</w:t>
      </w:r>
    </w:p>
    <w:tbl>
      <w:tblPr>
        <w:tblpPr w:vertAnchor="text" w:horzAnchor="text" w:tblpXSpec="center" w:leftFromText="141" w:rightFromText="141" w:tblpY="1"/>
        <w:tblW w:w="4169"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772"/>
        <w:gridCol w:w="1763"/>
        <w:gridCol w:w="1634"/>
      </w:tblGrid>
      <w:tr>
        <w:trPr/>
        <w:tc>
          <w:tcPr>
            <w:tcW w:w="772"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Rok</w:t>
            </w:r>
          </w:p>
        </w:tc>
        <w:tc>
          <w:tcPr>
            <w:tcW w:w="1763"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Počet států EU</w:t>
            </w:r>
          </w:p>
        </w:tc>
        <w:tc>
          <w:tcPr>
            <w:tcW w:w="1634"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Počet bodů</w:t>
            </w:r>
          </w:p>
        </w:tc>
      </w:tr>
      <w:tr>
        <w:trPr/>
        <w:tc>
          <w:tcPr>
            <w:tcW w:w="772"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2006</w:t>
            </w:r>
          </w:p>
        </w:tc>
        <w:tc>
          <w:tcPr>
            <w:tcW w:w="1763"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11</w:t>
            </w:r>
          </w:p>
        </w:tc>
        <w:tc>
          <w:tcPr>
            <w:tcW w:w="1634"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168 402</w:t>
            </w:r>
          </w:p>
        </w:tc>
      </w:tr>
      <w:tr>
        <w:trPr/>
        <w:tc>
          <w:tcPr>
            <w:tcW w:w="772"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2009</w:t>
            </w:r>
          </w:p>
        </w:tc>
        <w:tc>
          <w:tcPr>
            <w:tcW w:w="1763"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23</w:t>
            </w:r>
          </w:p>
        </w:tc>
        <w:tc>
          <w:tcPr>
            <w:tcW w:w="1634"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234 623</w:t>
            </w:r>
          </w:p>
        </w:tc>
      </w:tr>
      <w:tr>
        <w:trPr/>
        <w:tc>
          <w:tcPr>
            <w:tcW w:w="772"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2012</w:t>
            </w:r>
          </w:p>
        </w:tc>
        <w:tc>
          <w:tcPr>
            <w:tcW w:w="1763"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27</w:t>
            </w:r>
          </w:p>
        </w:tc>
        <w:tc>
          <w:tcPr>
            <w:tcW w:w="1634"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270 272</w:t>
            </w:r>
          </w:p>
        </w:tc>
      </w:tr>
      <w:tr>
        <w:trPr/>
        <w:tc>
          <w:tcPr>
            <w:tcW w:w="772"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2015</w:t>
            </w:r>
          </w:p>
        </w:tc>
        <w:tc>
          <w:tcPr>
            <w:tcW w:w="1763"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28</w:t>
            </w:r>
          </w:p>
        </w:tc>
        <w:tc>
          <w:tcPr>
            <w:tcW w:w="1634"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339 696</w:t>
            </w:r>
          </w:p>
        </w:tc>
      </w:tr>
      <w:tr>
        <w:trPr/>
        <w:tc>
          <w:tcPr>
            <w:tcW w:w="772"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2018</w:t>
            </w:r>
          </w:p>
        </w:tc>
        <w:tc>
          <w:tcPr>
            <w:tcW w:w="1763"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28</w:t>
            </w:r>
          </w:p>
        </w:tc>
        <w:tc>
          <w:tcPr>
            <w:tcW w:w="1634" w:type="dxa"/>
            <w:tcBorders/>
            <w:vAlign w:val="center"/>
          </w:tcPr>
          <w:p>
            <w:pPr>
              <w:pStyle w:val="Normal"/>
              <w:keepNext w:val="true"/>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337 854</w:t>
            </w:r>
          </w:p>
        </w:tc>
      </w:tr>
    </w:tbl>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t xml:space="preserve">Data LUCAS se využívají v mnoha rozdílných oborech nejen pro ochranu přírody, lesní a vodní hospodářství, městské plánování, zemědělství, ale například i pro monitorování biologické rozmanitosti. </w:t>
      </w:r>
    </w:p>
    <w:p>
      <w:pPr>
        <w:pStyle w:val="Normal"/>
        <w:pBdr/>
        <w:spacing w:lineRule="auto" w:line="360" w:before="0" w:after="160"/>
        <w:rPr>
          <w:highlight w:val="lightGray"/>
        </w:rPr>
        <w:framePr w:w="1913" w:h="302" w:x="5419" w:y="14" w:hSpace="141" w:vSpace="0" w:wrap="around" w:vAnchor="text" w:hAnchor="page" w:hRule="exact"/>
        <w:pBdr/>
      </w:pPr>
      <w:bookmarkStart w:id="5" w:name="_Toc7155094711"/>
      <w:r>
        <w:rPr/>
        <w:t xml:space="preserve">Tab. </w:t>
      </w:r>
      <w:r>
        <w:rPr/>
        <w:fldChar w:fldCharType="begin"/>
      </w:r>
      <w:r>
        <w:rPr/>
        <w:instrText> SEQ Tab. \* ARABIC </w:instrText>
      </w:r>
      <w:r>
        <w:rPr/>
        <w:fldChar w:fldCharType="separate"/>
      </w:r>
      <w:r>
        <w:rPr/>
        <w:t>1</w:t>
      </w:r>
      <w:r>
        <w:rPr/>
        <w:fldChar w:fldCharType="end"/>
      </w:r>
      <w:r>
        <w:rPr/>
        <w:t>: Rozsah LUCAS</w:t>
      </w:r>
      <w:bookmarkEnd w:id="5"/>
    </w:p>
    <w:p>
      <w:pPr>
        <w:pStyle w:val="Normal"/>
        <w:spacing w:lineRule="auto" w:line="360"/>
        <w:jc w:val="both"/>
        <w:rPr>
          <w:highlight w:val="lightGray"/>
        </w:rPr>
      </w:pPr>
      <w:r>
        <w:rPr/>
        <w:t>[2], [3]</w:t>
      </w:r>
    </w:p>
    <w:p>
      <w:pPr>
        <w:pStyle w:val="Normal"/>
        <w:spacing w:lineRule="auto" w:line="360"/>
        <w:jc w:val="both"/>
        <w:rPr>
          <w:highlight w:val="lightGray"/>
        </w:rPr>
      </w:pPr>
      <w:hyperlink r:id="rId6">
        <w:r>
          <w:rPr>
            <w:rStyle w:val="Nadpis8Char"/>
          </w:rPr>
          <w:t>https://ec.europa.eu/eurostat/web/lucas/data/primary-data</w:t>
        </w:r>
      </w:hyperlink>
      <w:r>
        <w:rPr/>
        <w:t xml:space="preserve"> (data) </w:t>
      </w:r>
    </w:p>
    <w:p>
      <w:pPr>
        <w:pStyle w:val="Normal"/>
        <w:spacing w:lineRule="auto" w:line="360"/>
        <w:rPr>
          <w:highlight w:val="lightGray"/>
        </w:rPr>
      </w:pPr>
      <w:hyperlink r:id="rId7">
        <w:r>
          <w:rPr>
            <w:rStyle w:val="Nadpis8Char"/>
            <w:highlight w:val="green"/>
          </w:rPr>
          <w:t>https://ec.europa.eu/eurostat/web/lucas/overview</w:t>
        </w:r>
      </w:hyperlink>
    </w:p>
    <w:p>
      <w:pPr>
        <w:pStyle w:val="Heading2"/>
        <w:spacing w:lineRule="auto" w:line="360"/>
        <w:rPr>
          <w:highlight w:val="lightGray"/>
        </w:rPr>
      </w:pPr>
      <w:bookmarkStart w:id="6" w:name="_Toc71550989"/>
      <w:r>
        <w:rPr/>
        <w:t>Sběr dat</w:t>
      </w:r>
      <w:bookmarkEnd w:id="6"/>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Měřené body jsou rozmístěny po celém zájmovém území (členské státy Evropské unie) v pravidelné mřížce 2 km od sebe. Body lze rozdělit do dvou skupin. První skupinu tvoří body, ke kterým se lze bez problému dostat, v tom případě jsou měřeny v terénu (in situ). Druhou skupinou jsou body, k nimž není přístup možný, případně by byl příliš náročný, tyto body jsou fotointerpretovány v kanceláři. V roce 2018 bylo necelých 240 000 bodů navštíveno v terénu a pouze necelých 100 000 bodů interpretováno v kanceláři. Z těchto čísel vyplývá, že data popisující pouze necelou třetinu celkového počtu bodů nebyla určena terénním šetřením. </w:t>
      </w:r>
    </w:p>
    <w:p>
      <w:pPr>
        <w:pStyle w:val="Normal"/>
        <w:spacing w:lineRule="auto" w:line="360"/>
        <w:ind w:firstLine="576"/>
        <w:jc w:val="both"/>
        <w:rPr>
          <w:rFonts w:ascii="Times New Roman" w:hAnsi="Times New Roman" w:cs="Times New Roman"/>
          <w:sz w:val="24"/>
          <w:szCs w:val="24"/>
        </w:rPr>
      </w:pPr>
      <w:r>
        <mc:AlternateContent>
          <mc:Choice Requires="wps">
            <w:drawing>
              <wp:anchor behindDoc="0" distT="0" distB="0" distL="114300" distR="113030" simplePos="0" locked="0" layoutInCell="0" allowOverlap="1" relativeHeight="4" wp14:anchorId="4CB479A0">
                <wp:simplePos x="0" y="0"/>
                <wp:positionH relativeFrom="margin">
                  <wp:posOffset>-6350</wp:posOffset>
                </wp:positionH>
                <wp:positionV relativeFrom="paragraph">
                  <wp:posOffset>4757420</wp:posOffset>
                </wp:positionV>
                <wp:extent cx="5328285" cy="170180"/>
                <wp:effectExtent l="0" t="0" r="6985" b="0"/>
                <wp:wrapTopAndBottom/>
                <wp:docPr id="6" name="Textové pole 6"/>
                <a:graphic xmlns:a="http://schemas.openxmlformats.org/drawingml/2006/main">
                  <a:graphicData uri="http://schemas.microsoft.com/office/word/2010/wordprocessingShape">
                    <wps:wsp>
                      <wps:cNvSpPr/>
                      <wps:spPr>
                        <a:xfrm>
                          <a:off x="0" y="0"/>
                          <a:ext cx="5327640" cy="169560"/>
                        </a:xfrm>
                        <a:prstGeom prst="rect">
                          <a:avLst/>
                        </a:prstGeom>
                        <a:solidFill>
                          <a:srgbClr val="ffffff"/>
                        </a:solidFill>
                        <a:ln w="0">
                          <a:noFill/>
                        </a:ln>
                      </wps:spPr>
                      <wps:style>
                        <a:lnRef idx="0"/>
                        <a:fillRef idx="0"/>
                        <a:effectRef idx="0"/>
                        <a:fontRef idx="minor"/>
                      </wps:style>
                      <wps:txbx>
                        <w:txbxContent>
                          <w:p>
                            <w:pPr>
                              <w:pStyle w:val="FrameContents"/>
                              <w:spacing w:before="0" w:after="160"/>
                              <w:jc w:val="center"/>
                              <w:rPr>
                                <w:rFonts w:ascii="Times New Roman" w:hAnsi="Times New Roman" w:cs="Times New Roman"/>
                                <w:sz w:val="24"/>
                                <w:szCs w:val="24"/>
                              </w:rPr>
                            </w:pPr>
                            <w:bookmarkStart w:id="7" w:name="_Toc71550960"/>
                            <w:r>
                              <w:rPr>
                                <w:color w:val="000000"/>
                              </w:rPr>
                              <w:t xml:space="preserve">Obr.  </w:t>
                            </w:r>
                            <w:r>
                              <w:rPr>
                                <w:color w:val="000000"/>
                              </w:rPr>
                              <w:fldChar w:fldCharType="begin"/>
                            </w:r>
                            <w:r>
                              <w:rPr>
                                <w:color w:val="000000"/>
                              </w:rPr>
                              <w:instrText> SEQ Obr._ \* ARABIC </w:instrText>
                            </w:r>
                            <w:r>
                              <w:rPr>
                                <w:color w:val="000000"/>
                              </w:rPr>
                              <w:fldChar w:fldCharType="separate"/>
                            </w:r>
                            <w:r>
                              <w:rPr>
                                <w:color w:val="000000"/>
                              </w:rPr>
                              <w:t>2</w:t>
                            </w:r>
                            <w:r>
                              <w:rPr>
                                <w:color w:val="000000"/>
                              </w:rPr>
                              <w:fldChar w:fldCharType="end"/>
                            </w:r>
                            <w:r>
                              <w:rPr>
                                <w:color w:val="000000"/>
                              </w:rPr>
                              <w:t>: Ukázka dotazníku LUCAS [4]</w:t>
                            </w:r>
                            <w:bookmarkEnd w:id="7"/>
                          </w:p>
                        </w:txbxContent>
                      </wps:txbx>
                      <wps:bodyPr lIns="0" rIns="0" tIns="0" bIns="0">
                        <a:spAutoFit/>
                      </wps:bodyPr>
                    </wps:wsp>
                  </a:graphicData>
                </a:graphic>
              </wp:anchor>
            </w:drawing>
          </mc:Choice>
          <mc:Fallback>
            <w:pict>
              <v:rect id="shape_0" ID="Textové pole 6" fillcolor="white" stroked="f" style="position:absolute;margin-left:-0.5pt;margin-top:374.6pt;width:419.45pt;height:13.3pt;mso-wrap-style:square;v-text-anchor:top;mso-position-horizontal-relative:margin" wp14:anchorId="4CB479A0">
                <v:fill o:detectmouseclick="t" type="solid" color2="black"/>
                <v:stroke color="#3465a4" joinstyle="round" endcap="flat"/>
                <v:textbox>
                  <w:txbxContent>
                    <w:p>
                      <w:pPr>
                        <w:pStyle w:val="FrameContents"/>
                        <w:spacing w:before="0" w:after="160"/>
                        <w:jc w:val="center"/>
                        <w:rPr>
                          <w:rFonts w:ascii="Times New Roman" w:hAnsi="Times New Roman" w:cs="Times New Roman"/>
                          <w:sz w:val="24"/>
                          <w:szCs w:val="24"/>
                        </w:rPr>
                      </w:pPr>
                      <w:bookmarkStart w:id="8" w:name="_Toc71550960"/>
                      <w:r>
                        <w:rPr>
                          <w:color w:val="000000"/>
                        </w:rPr>
                        <w:t xml:space="preserve">Obr.  </w:t>
                      </w:r>
                      <w:r>
                        <w:rPr>
                          <w:color w:val="000000"/>
                        </w:rPr>
                        <w:fldChar w:fldCharType="begin"/>
                      </w:r>
                      <w:r>
                        <w:rPr>
                          <w:color w:val="000000"/>
                        </w:rPr>
                        <w:instrText> SEQ Obr._ \* ARABIC </w:instrText>
                      </w:r>
                      <w:r>
                        <w:rPr>
                          <w:color w:val="000000"/>
                        </w:rPr>
                        <w:fldChar w:fldCharType="separate"/>
                      </w:r>
                      <w:r>
                        <w:rPr>
                          <w:color w:val="000000"/>
                        </w:rPr>
                        <w:t>2</w:t>
                      </w:r>
                      <w:r>
                        <w:rPr>
                          <w:color w:val="000000"/>
                        </w:rPr>
                        <w:fldChar w:fldCharType="end"/>
                      </w:r>
                      <w:r>
                        <w:rPr>
                          <w:color w:val="000000"/>
                        </w:rPr>
                        <w:t>: Ukázka dotazníku LUCAS [4]</w:t>
                      </w:r>
                      <w:bookmarkEnd w:id="8"/>
                    </w:p>
                  </w:txbxContent>
                </v:textbox>
                <w10:wrap type="topAndBottom"/>
              </v:rect>
            </w:pict>
          </mc:Fallback>
        </mc:AlternateContent>
      </w:r>
      <w:r>
        <w:rPr>
          <w:rFonts w:cs="Times New Roman" w:ascii="Times New Roman" w:hAnsi="Times New Roman"/>
          <w:sz w:val="24"/>
          <w:szCs w:val="24"/>
        </w:rPr>
        <w:t>Průzkum v terénu provádí vyškolený pracovník, který s pomocí podrobného popisu jednotlivých sledovaných vlastností charakterizuje daný bod a jeho okolí. Údaje jsou zaznamenávány do dotazníku, který pro většinu atributů obsahuje výčet možností. Jednu z částí dotazníku, zabývající se krajinným pokryvem a využitím, znázorňuje obrázek (</w:t>
      </w:r>
      <w:r>
        <w:rPr>
          <w:rFonts w:cs="Times New Roman" w:ascii="Times New Roman" w:hAnsi="Times New Roman"/>
          <w:sz w:val="24"/>
          <w:szCs w:val="24"/>
          <w:highlight w:val="darkYellow"/>
        </w:rPr>
        <w:t>Obr. 1</w:t>
      </w:r>
      <w:r>
        <w:rPr>
          <w:rFonts w:cs="Times New Roman" w:ascii="Times New Roman" w:hAnsi="Times New Roman"/>
          <w:sz w:val="24"/>
          <w:szCs w:val="24"/>
        </w:rPr>
        <w:t xml:space="preserve">). Tímto způsobem se předchází vyplňování nevalidních informací. Je snaha o to, aby všichni pracovníci, podílející se na sběru dat, používali stejné metody a výsledek byl tak objektivní. </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Informace o bodech, které není možné navštívit fyzicky, jsou získávány fotointerpretací. Ta je prováděna pomocí ortofoto snímků, případně fotografií z terénu.</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Každý bod je podrobně popsán velkým množstvím vlastností. Mezi zjišťované charakteristiky patří například poloha bodu, datum měření, krajinný pokryv, využití území, výška stromů, sklonitost terénu a mnohé další. Je pořizována fotografie samotného bodu i jeho okolí. V některých případech je navíc odebírán vzorek půdy, který je následně podroben rozboru.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[2], [3]</w:t>
      </w:r>
    </w:p>
    <w:p>
      <w:pPr>
        <w:pStyle w:val="Heading2"/>
        <w:spacing w:lineRule="auto" w:line="360"/>
        <w:rPr>
          <w:highlight w:val="lightGray"/>
        </w:rPr>
      </w:pPr>
      <w:bookmarkStart w:id="9" w:name="_Toc71550990"/>
      <w:r>
        <w:rPr/>
        <w:t>Kontrola kvality</w:t>
      </w:r>
      <w:bookmarkEnd w:id="9"/>
    </w:p>
    <w:p>
      <w:pPr>
        <w:pStyle w:val="Normal"/>
        <w:spacing w:lineRule="auto" w:line="360"/>
        <w:ind w:firstLine="360"/>
        <w:jc w:val="both"/>
        <w:rPr>
          <w:rFonts w:ascii="Times New Roman" w:hAnsi="Times New Roman" w:cs="Times New Roman"/>
          <w:sz w:val="24"/>
          <w:szCs w:val="24"/>
        </w:rPr>
      </w:pPr>
      <w:r>
        <w:rPr>
          <w:rFonts w:cs="Times New Roman" w:ascii="Times New Roman" w:hAnsi="Times New Roman"/>
          <w:sz w:val="24"/>
          <w:szCs w:val="24"/>
        </w:rPr>
        <w:t>Data LUCAS jsou kontrolována různými způsoby ve třech fázích. Nejprve je automatizovaně zjišťována úplnost a konzistence dat. Následně jsou veškeré body kontrolovány vizuálně. Ve třetí fázi jsou body kontrolovány jednotlivě nezávislým kontrolorem kvality. Tímto způsobem je ověřována přesnost údajů u následujících bodů:</w:t>
      </w:r>
    </w:p>
    <w:p>
      <w:pPr>
        <w:pStyle w:val="Normal"/>
        <w:numPr>
          <w:ilvl w:val="0"/>
          <w:numId w:val="2"/>
        </w:numPr>
        <w:spacing w:lineRule="auto" w:line="360"/>
        <w:jc w:val="both"/>
        <w:rPr>
          <w:rFonts w:ascii="Times New Roman" w:hAnsi="Times New Roman" w:cs="Times New Roman"/>
          <w:sz w:val="24"/>
          <w:szCs w:val="24"/>
        </w:rPr>
      </w:pPr>
      <w:r>
        <w:rPr>
          <w:rFonts w:cs="Times New Roman" w:ascii="Times New Roman" w:hAnsi="Times New Roman"/>
          <w:sz w:val="24"/>
          <w:szCs w:val="24"/>
        </w:rPr>
        <w:t>36 % bodů z celého datasetu</w:t>
      </w:r>
    </w:p>
    <w:p>
      <w:pPr>
        <w:pStyle w:val="Normal"/>
        <w:numPr>
          <w:ilvl w:val="0"/>
          <w:numId w:val="2"/>
        </w:numPr>
        <w:spacing w:lineRule="auto" w:line="360"/>
        <w:jc w:val="both"/>
        <w:rPr>
          <w:rFonts w:ascii="Times New Roman" w:hAnsi="Times New Roman" w:cs="Times New Roman"/>
          <w:sz w:val="24"/>
          <w:szCs w:val="24"/>
        </w:rPr>
      </w:pPr>
      <w:r>
        <w:rPr>
          <w:rFonts w:cs="Times New Roman" w:ascii="Times New Roman" w:hAnsi="Times New Roman"/>
          <w:sz w:val="24"/>
          <w:szCs w:val="24"/>
        </w:rPr>
        <w:t>prvních 20 % bodů měřených novým pracovníkem</w:t>
      </w:r>
    </w:p>
    <w:p>
      <w:pPr>
        <w:pStyle w:val="Normal"/>
        <w:spacing w:lineRule="auto" w:line="360"/>
        <w:ind w:firstLine="360"/>
        <w:jc w:val="both"/>
        <w:rPr>
          <w:rFonts w:ascii="Times New Roman" w:hAnsi="Times New Roman" w:cs="Times New Roman"/>
          <w:sz w:val="24"/>
          <w:szCs w:val="24"/>
        </w:rPr>
      </w:pPr>
      <w:r>
        <w:rPr>
          <w:rFonts w:cs="Times New Roman" w:ascii="Times New Roman" w:hAnsi="Times New Roman"/>
          <w:sz w:val="24"/>
          <w:szCs w:val="24"/>
        </w:rPr>
        <w:t>Výše zmíněné kontroly odhalí určitou chybu, případně chybějící informaci u zhruba 7 % z celkového počtu bodů. Nedostatky jsou oznámeny terénnímu pracovníkovi, který je následně opraví.</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[2], [3]</w:t>
      </w:r>
    </w:p>
    <w:p>
      <w:pPr>
        <w:pStyle w:val="Heading2"/>
        <w:spacing w:lineRule="auto" w:line="360"/>
        <w:rPr>
          <w:highlight w:val="lightGray"/>
        </w:rPr>
      </w:pPr>
      <w:bookmarkStart w:id="10" w:name="_Toc71550991"/>
      <w:r>
        <w:rPr/>
        <w:t>Klasifikace krajiny</w:t>
      </w:r>
      <w:bookmarkEnd w:id="10"/>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Jak již bylo zmíněno LUCAS využívá pro popis krajiny dva hlavní parametry, kterými jsou </w:t>
      </w:r>
      <w:commentRangeStart w:id="8"/>
      <w:r>
        <w:rPr>
          <w:rFonts w:cs="Times New Roman" w:ascii="Times New Roman" w:hAnsi="Times New Roman"/>
          <w:sz w:val="24"/>
          <w:szCs w:val="24"/>
        </w:rPr>
        <w:t>krajinné pokrytí</w:t>
      </w:r>
      <w:ins w:id="5" w:author="Martin Landa" w:date="2021-05-12T16:23:37Z">
        <w:r>
          <w:rPr>
            <w:rFonts w:cs="Times New Roman" w:ascii="Times New Roman" w:hAnsi="Times New Roman"/>
            <w:sz w:val="24"/>
            <w:szCs w:val="24"/>
          </w:rPr>
        </w:r>
      </w:ins>
      <w:commentRangeEnd w:id="8"/>
      <w:r>
        <w:commentReference w:id="8"/>
      </w:r>
      <w:r>
        <w:rPr>
          <w:rFonts w:cs="Times New Roman" w:ascii="Times New Roman" w:hAnsi="Times New Roman"/>
          <w:sz w:val="24"/>
          <w:szCs w:val="24"/>
        </w:rPr>
        <w:t xml:space="preserve"> (land cover – </w:t>
      </w:r>
      <w:r>
        <w:rPr>
          <w:rFonts w:cs="Times New Roman" w:ascii="Times New Roman" w:hAnsi="Times New Roman"/>
          <w:i/>
          <w:iCs/>
          <w:sz w:val="24"/>
          <w:szCs w:val="24"/>
        </w:rPr>
        <w:t>lc</w:t>
      </w:r>
      <w:r>
        <w:rPr>
          <w:rFonts w:cs="Times New Roman" w:ascii="Times New Roman" w:hAnsi="Times New Roman"/>
          <w:sz w:val="24"/>
          <w:szCs w:val="24"/>
        </w:rPr>
        <w:t xml:space="preserve">) a využití půdy (land use – </w:t>
      </w:r>
      <w:r>
        <w:rPr>
          <w:rFonts w:cs="Times New Roman" w:ascii="Times New Roman" w:hAnsi="Times New Roman"/>
          <w:i/>
          <w:iCs/>
          <w:sz w:val="24"/>
          <w:szCs w:val="24"/>
        </w:rPr>
        <w:t>lu</w:t>
      </w:r>
      <w:r>
        <w:rPr>
          <w:rFonts w:cs="Times New Roman" w:ascii="Times New Roman" w:hAnsi="Times New Roman"/>
          <w:sz w:val="24"/>
          <w:szCs w:val="24"/>
        </w:rPr>
        <w:t>). Pro tyto parametry byly vytvořeny nomenklatury, pomocí kterých je možno přesně definovat charakter daného místa. Jelikož v okolí každého bodu se může vyskytovat vícero krajinných typů, případně toto okolí může být využíváno vícero způsoby, určuje pracovník v terénu hlavní (</w:t>
      </w:r>
      <w:r>
        <w:rPr>
          <w:rFonts w:cs="Times New Roman" w:ascii="Times New Roman" w:hAnsi="Times New Roman"/>
          <w:i/>
          <w:iCs/>
          <w:sz w:val="24"/>
          <w:szCs w:val="24"/>
        </w:rPr>
        <w:t>lc1</w:t>
      </w:r>
      <w:r>
        <w:rPr>
          <w:rFonts w:cs="Times New Roman" w:ascii="Times New Roman" w:hAnsi="Times New Roman"/>
          <w:sz w:val="24"/>
          <w:szCs w:val="24"/>
        </w:rPr>
        <w:t>/</w:t>
      </w:r>
      <w:r>
        <w:rPr>
          <w:rFonts w:cs="Times New Roman" w:ascii="Times New Roman" w:hAnsi="Times New Roman"/>
          <w:i/>
          <w:iCs/>
          <w:sz w:val="24"/>
          <w:szCs w:val="24"/>
        </w:rPr>
        <w:t>lu1</w:t>
      </w:r>
      <w:r>
        <w:rPr>
          <w:rFonts w:cs="Times New Roman" w:ascii="Times New Roman" w:hAnsi="Times New Roman"/>
          <w:sz w:val="24"/>
          <w:szCs w:val="24"/>
        </w:rPr>
        <w:t>) a vedlejší třídu (</w:t>
      </w:r>
      <w:r>
        <w:rPr>
          <w:rFonts w:cs="Times New Roman" w:ascii="Times New Roman" w:hAnsi="Times New Roman"/>
          <w:i/>
          <w:iCs/>
          <w:sz w:val="24"/>
          <w:szCs w:val="24"/>
        </w:rPr>
        <w:t>lc2</w:t>
      </w:r>
      <w:r>
        <w:rPr>
          <w:rFonts w:cs="Times New Roman" w:ascii="Times New Roman" w:hAnsi="Times New Roman"/>
          <w:sz w:val="24"/>
          <w:szCs w:val="24"/>
        </w:rPr>
        <w:t>/</w:t>
      </w:r>
      <w:r>
        <w:rPr>
          <w:rFonts w:cs="Times New Roman" w:ascii="Times New Roman" w:hAnsi="Times New Roman"/>
          <w:i/>
          <w:iCs/>
          <w:sz w:val="24"/>
          <w:szCs w:val="24"/>
        </w:rPr>
        <w:t>lu2</w:t>
      </w:r>
      <w:r>
        <w:rPr>
          <w:rFonts w:cs="Times New Roman" w:ascii="Times New Roman" w:hAnsi="Times New Roman"/>
          <w:sz w:val="24"/>
          <w:szCs w:val="24"/>
        </w:rPr>
        <w:t xml:space="preserve">). Zároveň stanovuje procentuální zastoupení těchto tříd na daném bodě a v jeho nejbližším okolí. Podrobný popis toho, co která třída obsahuje, je dostupný </w:t>
      </w:r>
      <w:commentRangeStart w:id="9"/>
      <w:r>
        <w:rPr>
          <w:rFonts w:cs="Times New Roman" w:ascii="Times New Roman" w:hAnsi="Times New Roman"/>
          <w:sz w:val="24"/>
          <w:szCs w:val="24"/>
        </w:rPr>
        <w:t>na webových stránkách Eurostatu</w:t>
      </w:r>
      <w:ins w:id="6" w:author="Martin Landa" w:date="2021-05-12T16:24:35Z">
        <w:r>
          <w:rPr>
            <w:rFonts w:cs="Times New Roman" w:ascii="Times New Roman" w:hAnsi="Times New Roman"/>
            <w:sz w:val="24"/>
            <w:szCs w:val="24"/>
          </w:rPr>
        </w:r>
      </w:ins>
      <w:commentRangeEnd w:id="9"/>
      <w:r>
        <w:commentReference w:id="9"/>
      </w:r>
      <w:r>
        <w:rPr>
          <w:rFonts w:cs="Times New Roman" w:ascii="Times New Roman" w:hAnsi="Times New Roman"/>
          <w:sz w:val="24"/>
          <w:szCs w:val="24"/>
        </w:rPr>
        <w:t>.</w:t>
      </w:r>
    </w:p>
    <w:p>
      <w:pPr>
        <w:pStyle w:val="Heading3"/>
        <w:spacing w:lineRule="auto" w:line="360"/>
        <w:rPr>
          <w:highlight w:val="lightGray"/>
        </w:rPr>
      </w:pPr>
      <w:bookmarkStart w:id="11" w:name="_Toc71550992"/>
      <w:r>
        <w:rPr/>
        <w:t>Land cover</w:t>
      </w:r>
      <w:bookmarkEnd w:id="11"/>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t>Krajinné pokrytí určuje fyzický a biologický pokryv zemského povrchu, včetně uměle vytvořených ploch, zemědělských oblastí, lesů, přirozených a částečně přirozených oblastí, mokřadů, vodních těles. LUCAS v současné době používá 8 kategorií, které se dále dělí na 29 tříd a 76 podtříd. Hlavní kategorie jsou označeny velkými písmeny A-H. Pro podrobnější dělení jsou používány kódy složené z písmene označujícího kategorii a čísla. Součástí zmíněných 76 podtříd jsou dvě specifické, jejichž označení je odlišné od ostatních. Těmito třídami jsou „Bx1“ a „Bx2“, které jsou využívány pouze v případě, že je bod fotointerpretován. Kód „Bx1“ představuje zemědělsky využívanou půdu, která je každoročně obdělávána, avšak není možné rozlišit plodinu, která zde roste. Pokud by byl bod navštíven v terénu</w:t>
      </w:r>
      <w:ins w:id="7" w:author="Martin Landa" w:date="2021-05-12T16:26:56Z">
        <w:r>
          <w:rPr>
            <w:rFonts w:cs="Times New Roman" w:ascii="Times New Roman" w:hAnsi="Times New Roman"/>
            <w:sz w:val="24"/>
            <w:szCs w:val="24"/>
          </w:rPr>
          <w:t>,</w:t>
        </w:r>
      </w:ins>
      <w:r>
        <w:rPr>
          <w:rFonts w:cs="Times New Roman" w:ascii="Times New Roman" w:hAnsi="Times New Roman"/>
          <w:sz w:val="24"/>
          <w:szCs w:val="24"/>
        </w:rPr>
        <w:t xml:space="preserve"> byl by označen některým z kódů v rozmezí B11-B55. Třída „Bx2“ popisuje trvalé kultury. Stejně jako v případě třídy „Bx1“ není možné z ortofoto snímku přesně určit plodinu. V tomto případě by při podrobnějším průzkumu byla stanovena jedna ze tříd B71-B84. Obrázek </w:t>
      </w:r>
      <w:r>
        <w:rPr>
          <w:rFonts w:cs="Times New Roman" w:ascii="Times New Roman" w:hAnsi="Times New Roman"/>
          <w:sz w:val="24"/>
          <w:szCs w:val="24"/>
          <w:highlight w:val="darkYellow"/>
        </w:rPr>
        <w:t>(Obr.:)</w:t>
      </w:r>
      <w:r>
        <w:rPr>
          <w:rFonts w:cs="Times New Roman" w:ascii="Times New Roman" w:hAnsi="Times New Roman"/>
          <w:sz w:val="24"/>
          <w:szCs w:val="24"/>
        </w:rPr>
        <w:t xml:space="preserve"> vyobrazuje první a druhou úroveň dělení.</w:t>
      </w:r>
    </w:p>
    <w:p>
      <w:pPr>
        <w:pStyle w:val="Normal"/>
        <w:spacing w:lineRule="auto" w:line="360"/>
        <w:jc w:val="both"/>
        <w:rPr>
          <w:rFonts w:ascii="Times New Roman" w:hAnsi="Times New Roman" w:cs="Times New Roman"/>
          <w:sz w:val="24"/>
          <w:szCs w:val="24"/>
        </w:rPr>
      </w:pPr>
      <w:r>
        <mc:AlternateContent>
          <mc:Choice Requires="wps">
            <w:drawing>
              <wp:anchor behindDoc="0" distT="0" distB="0" distL="114300" distR="114300" simplePos="0" locked="0" layoutInCell="0" allowOverlap="1" relativeHeight="6" wp14:anchorId="08E7A279">
                <wp:simplePos x="0" y="0"/>
                <wp:positionH relativeFrom="page">
                  <wp:align>center</wp:align>
                </wp:positionH>
                <wp:positionV relativeFrom="paragraph">
                  <wp:posOffset>5579745</wp:posOffset>
                </wp:positionV>
                <wp:extent cx="4882515" cy="170180"/>
                <wp:effectExtent l="0" t="0" r="0" b="0"/>
                <wp:wrapTopAndBottom/>
                <wp:docPr id="8" name="Textové pole 9"/>
                <a:graphic xmlns:a="http://schemas.openxmlformats.org/drawingml/2006/main">
                  <a:graphicData uri="http://schemas.microsoft.com/office/word/2010/wordprocessingShape">
                    <wps:wsp>
                      <wps:cNvSpPr/>
                      <wps:spPr>
                        <a:xfrm>
                          <a:off x="0" y="0"/>
                          <a:ext cx="4881960" cy="169560"/>
                        </a:xfrm>
                        <a:prstGeom prst="rect">
                          <a:avLst/>
                        </a:prstGeom>
                        <a:solidFill>
                          <a:srgbClr val="ffffff"/>
                        </a:solidFill>
                        <a:ln w="0">
                          <a:noFill/>
                        </a:ln>
                      </wps:spPr>
                      <wps:style>
                        <a:lnRef idx="0"/>
                        <a:fillRef idx="0"/>
                        <a:effectRef idx="0"/>
                        <a:fontRef idx="minor"/>
                      </wps:style>
                      <wps:txbx>
                        <w:txbxContent>
                          <w:p>
                            <w:pPr>
                              <w:pStyle w:val="FrameContents"/>
                              <w:spacing w:before="0" w:after="160"/>
                              <w:jc w:val="center"/>
                              <w:rPr>
                                <w:rFonts w:ascii="Times New Roman" w:hAnsi="Times New Roman" w:cs="Times New Roman"/>
                                <w:sz w:val="24"/>
                                <w:szCs w:val="24"/>
                              </w:rPr>
                            </w:pPr>
                            <w:bookmarkStart w:id="12" w:name="_Toc71550961"/>
                            <w:r>
                              <w:rPr>
                                <w:color w:val="000000"/>
                              </w:rPr>
                              <w:t xml:space="preserve">Obr.  </w:t>
                            </w:r>
                            <w:r>
                              <w:rPr>
                                <w:color w:val="000000"/>
                              </w:rPr>
                              <w:fldChar w:fldCharType="begin"/>
                            </w:r>
                            <w:r>
                              <w:rPr>
                                <w:color w:val="000000"/>
                              </w:rPr>
                              <w:instrText> SEQ Obr._ \* ARABIC </w:instrText>
                            </w:r>
                            <w:r>
                              <w:rPr>
                                <w:color w:val="000000"/>
                              </w:rPr>
                              <w:fldChar w:fldCharType="separate"/>
                            </w:r>
                            <w:r>
                              <w:rPr>
                                <w:color w:val="000000"/>
                              </w:rPr>
                              <w:t>3</w:t>
                            </w:r>
                            <w:r>
                              <w:rPr>
                                <w:color w:val="000000"/>
                              </w:rPr>
                              <w:fldChar w:fldCharType="end"/>
                            </w:r>
                            <w:r>
                              <w:rPr>
                                <w:color w:val="000000"/>
                              </w:rPr>
                              <w:t xml:space="preserve">: Land cover třídy </w:t>
                            </w:r>
                            <w:r>
                              <w:rPr>
                                <w:color w:val="000000"/>
                                <w:highlight w:val="darkYellow"/>
                              </w:rPr>
                              <w:t>[2]</w:t>
                            </w:r>
                            <w:bookmarkEnd w:id="12"/>
                          </w:p>
                        </w:txbxContent>
                      </wps:txbx>
                      <wps:bodyPr lIns="0" rIns="0" tIns="0" bIns="0">
                        <a:spAutoFit/>
                      </wps:bodyPr>
                    </wps:wsp>
                  </a:graphicData>
                </a:graphic>
              </wp:anchor>
            </w:drawing>
          </mc:Choice>
          <mc:Fallback>
            <w:pict>
              <v:rect id="shape_0" ID="Textové pole 9" fillcolor="white" stroked="f" style="position:absolute;margin-left:105.45pt;margin-top:439.35pt;width:384.35pt;height:13.3pt;mso-wrap-style:square;v-text-anchor:top;mso-position-horizontal:center;mso-position-horizontal-relative:page" wp14:anchorId="08E7A279">
                <v:fill o:detectmouseclick="t" type="solid" color2="black"/>
                <v:stroke color="#3465a4" joinstyle="round" endcap="flat"/>
                <v:textbox>
                  <w:txbxContent>
                    <w:p>
                      <w:pPr>
                        <w:pStyle w:val="FrameContents"/>
                        <w:spacing w:before="0" w:after="160"/>
                        <w:jc w:val="center"/>
                        <w:rPr>
                          <w:rFonts w:ascii="Times New Roman" w:hAnsi="Times New Roman" w:cs="Times New Roman"/>
                          <w:sz w:val="24"/>
                          <w:szCs w:val="24"/>
                        </w:rPr>
                      </w:pPr>
                      <w:bookmarkStart w:id="13" w:name="_Toc71550961"/>
                      <w:r>
                        <w:rPr>
                          <w:color w:val="000000"/>
                        </w:rPr>
                        <w:t xml:space="preserve">Obr.  </w:t>
                      </w:r>
                      <w:r>
                        <w:rPr>
                          <w:color w:val="000000"/>
                        </w:rPr>
                        <w:fldChar w:fldCharType="begin"/>
                      </w:r>
                      <w:r>
                        <w:rPr>
                          <w:color w:val="000000"/>
                        </w:rPr>
                        <w:instrText> SEQ Obr._ \* ARABIC </w:instrText>
                      </w:r>
                      <w:r>
                        <w:rPr>
                          <w:color w:val="000000"/>
                        </w:rPr>
                        <w:fldChar w:fldCharType="separate"/>
                      </w:r>
                      <w:r>
                        <w:rPr>
                          <w:color w:val="000000"/>
                        </w:rPr>
                        <w:t>3</w:t>
                      </w:r>
                      <w:r>
                        <w:rPr>
                          <w:color w:val="000000"/>
                        </w:rPr>
                        <w:fldChar w:fldCharType="end"/>
                      </w:r>
                      <w:r>
                        <w:rPr>
                          <w:color w:val="000000"/>
                        </w:rPr>
                        <w:t xml:space="preserve">: Land cover třídy </w:t>
                      </w:r>
                      <w:r>
                        <w:rPr>
                          <w:color w:val="000000"/>
                          <w:highlight w:val="darkYellow"/>
                        </w:rPr>
                        <w:t>[2]</w:t>
                      </w:r>
                      <w:bookmarkEnd w:id="13"/>
                    </w:p>
                  </w:txbxContent>
                </v:textbox>
                <w10:wrap type="topAndBottom"/>
              </v:rect>
            </w:pict>
          </mc:Fallback>
        </mc:AlternateContent>
        <w:drawing>
          <wp:anchor behindDoc="0" distT="0" distB="0" distL="114300" distR="114300" simplePos="0" locked="0" layoutInCell="0" allowOverlap="1" relativeHeight="5">
            <wp:simplePos x="0" y="0"/>
            <wp:positionH relativeFrom="margin">
              <wp:align>center</wp:align>
            </wp:positionH>
            <wp:positionV relativeFrom="paragraph">
              <wp:posOffset>351155</wp:posOffset>
            </wp:positionV>
            <wp:extent cx="4881245" cy="5111750"/>
            <wp:effectExtent l="0" t="0" r="0" b="0"/>
            <wp:wrapTopAndBottom/>
            <wp:docPr id="10" name="Obrázek 8"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8" descr="Obsah obrázku stůl&#10;&#10;Popis byl vytvořen automaticky"/>
                    <pic:cNvPicPr>
                      <a:picLocks noChangeAspect="1" noChangeArrowheads="1"/>
                    </pic:cNvPicPr>
                  </pic:nvPicPr>
                  <pic:blipFill>
                    <a:blip r:embed="rId8"/>
                    <a:srcRect l="4175" t="2790" r="4175" b="2844"/>
                    <a:stretch>
                      <a:fillRect/>
                    </a:stretch>
                  </pic:blipFill>
                  <pic:spPr bwMode="auto">
                    <a:xfrm>
                      <a:off x="0" y="0"/>
                      <a:ext cx="4881245" cy="5111750"/>
                    </a:xfrm>
                    <a:prstGeom prst="rect">
                      <a:avLst/>
                    </a:prstGeom>
                  </pic:spPr>
                </pic:pic>
              </a:graphicData>
            </a:graphic>
          </wp:anchor>
        </w:drawing>
      </w:r>
      <w:r>
        <w:rPr>
          <w:rFonts w:cs="Times New Roman" w:ascii="Times New Roman" w:hAnsi="Times New Roman"/>
          <w:sz w:val="24"/>
          <w:szCs w:val="24"/>
        </w:rPr>
        <w:t>[5]</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Heading3"/>
        <w:spacing w:lineRule="auto" w:line="360"/>
        <w:rPr>
          <w:highlight w:val="lightGray"/>
        </w:rPr>
      </w:pPr>
      <w:bookmarkStart w:id="14" w:name="_Toc71550993"/>
      <w:r>
        <w:rPr/>
        <w:t>Land use</w:t>
      </w:r>
      <w:bookmarkEnd w:id="14"/>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t xml:space="preserve">Atribut využití půdy popisuje, jakým způsobem je krajina využívána. Tímto způsobem můžeme určit, zda je dané území užíváno pro bydlení, průmysl, zemědělství, dopravu či další účely. LUCAS v současné době rozlišuje 4 hlavní LU kategorie, které se dělí do 16 tříd a ty následně do 40 podtříd. Kódy jednotlivých tříd jsou vytvořeny kombinací písmene „U“ a číselného označení. Obrázek </w:t>
      </w:r>
      <w:r>
        <w:rPr>
          <w:rFonts w:cs="Times New Roman" w:ascii="Times New Roman" w:hAnsi="Times New Roman"/>
          <w:sz w:val="24"/>
          <w:szCs w:val="24"/>
          <w:highlight w:val="darkYellow"/>
        </w:rPr>
        <w:t>(Obr.: )</w:t>
      </w:r>
      <w:r>
        <w:rPr>
          <w:rFonts w:cs="Times New Roman" w:ascii="Times New Roman" w:hAnsi="Times New Roman"/>
          <w:sz w:val="24"/>
          <w:szCs w:val="24"/>
        </w:rPr>
        <w:t xml:space="preserve"> znázorňuje rozdělení LU tříd první a druhé úrovně.</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[5]</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mc:AlternateContent>
          <mc:Choice Requires="wps">
            <w:drawing>
              <wp:anchor behindDoc="0" distT="0" distB="0" distL="0" distR="114300" simplePos="0" locked="0" layoutInCell="0" allowOverlap="1" relativeHeight="8" wp14:anchorId="624588AC">
                <wp:simplePos x="0" y="0"/>
                <wp:positionH relativeFrom="margin">
                  <wp:align>left</wp:align>
                </wp:positionH>
                <wp:positionV relativeFrom="paragraph">
                  <wp:posOffset>2533015</wp:posOffset>
                </wp:positionV>
                <wp:extent cx="4906010" cy="170180"/>
                <wp:effectExtent l="0" t="0" r="0" b="0"/>
                <wp:wrapTopAndBottom/>
                <wp:docPr id="11" name="Textové pole 12"/>
                <a:graphic xmlns:a="http://schemas.openxmlformats.org/drawingml/2006/main">
                  <a:graphicData uri="http://schemas.microsoft.com/office/word/2010/wordprocessingShape">
                    <wps:wsp>
                      <wps:cNvSpPr/>
                      <wps:spPr>
                        <a:xfrm>
                          <a:off x="0" y="0"/>
                          <a:ext cx="4905360" cy="169560"/>
                        </a:xfrm>
                        <a:prstGeom prst="rect">
                          <a:avLst/>
                        </a:prstGeom>
                        <a:solidFill>
                          <a:srgbClr val="ffffff"/>
                        </a:solidFill>
                        <a:ln w="0">
                          <a:noFill/>
                        </a:ln>
                      </wps:spPr>
                      <wps:style>
                        <a:lnRef idx="0"/>
                        <a:fillRef idx="0"/>
                        <a:effectRef idx="0"/>
                        <a:fontRef idx="minor"/>
                      </wps:style>
                      <wps:txbx>
                        <w:txbxContent>
                          <w:p>
                            <w:pPr>
                              <w:pStyle w:val="FrameContents"/>
                              <w:spacing w:before="0" w:after="160"/>
                              <w:jc w:val="center"/>
                              <w:rPr>
                                <w:rFonts w:ascii="Times New Roman" w:hAnsi="Times New Roman" w:cs="Times New Roman"/>
                                <w:sz w:val="24"/>
                                <w:szCs w:val="24"/>
                              </w:rPr>
                            </w:pPr>
                            <w:bookmarkStart w:id="15" w:name="_Toc71550962"/>
                            <w:r>
                              <w:rPr>
                                <w:color w:val="000000"/>
                              </w:rPr>
                              <w:t xml:space="preserve">Obr.  </w:t>
                            </w:r>
                            <w:r>
                              <w:rPr>
                                <w:color w:val="000000"/>
                              </w:rPr>
                              <w:fldChar w:fldCharType="begin"/>
                            </w:r>
                            <w:r>
                              <w:rPr>
                                <w:color w:val="000000"/>
                              </w:rPr>
                              <w:instrText> SEQ Obr._ \* ARABIC </w:instrText>
                            </w:r>
                            <w:r>
                              <w:rPr>
                                <w:color w:val="000000"/>
                              </w:rPr>
                              <w:fldChar w:fldCharType="separate"/>
                            </w:r>
                            <w:r>
                              <w:rPr>
                                <w:color w:val="000000"/>
                              </w:rPr>
                              <w:t>4</w:t>
                            </w:r>
                            <w:r>
                              <w:rPr>
                                <w:color w:val="000000"/>
                              </w:rPr>
                              <w:fldChar w:fldCharType="end"/>
                            </w:r>
                            <w:r>
                              <w:rPr>
                                <w:color w:val="000000"/>
                              </w:rPr>
                              <w:t xml:space="preserve">: Land use třídy </w:t>
                            </w:r>
                            <w:r>
                              <w:rPr>
                                <w:color w:val="000000"/>
                                <w:highlight w:val="darkYellow"/>
                              </w:rPr>
                              <w:t>[2]</w:t>
                            </w:r>
                            <w:bookmarkEnd w:id="15"/>
                          </w:p>
                        </w:txbxContent>
                      </wps:txbx>
                      <wps:bodyPr lIns="0" rIns="0" tIns="0" bIns="0">
                        <a:spAutoFit/>
                      </wps:bodyPr>
                    </wps:wsp>
                  </a:graphicData>
                </a:graphic>
              </wp:anchor>
            </w:drawing>
          </mc:Choice>
          <mc:Fallback>
            <w:pict>
              <v:rect id="shape_0" ID="Textové pole 12" fillcolor="white" stroked="f" style="position:absolute;margin-left:0pt;margin-top:199.45pt;width:386.2pt;height:13.3pt;mso-wrap-style:square;v-text-anchor:top;mso-position-horizontal:left;mso-position-horizontal-relative:margin" wp14:anchorId="624588AC">
                <v:fill o:detectmouseclick="t" type="solid" color2="black"/>
                <v:stroke color="#3465a4" joinstyle="round" endcap="flat"/>
                <v:textbox>
                  <w:txbxContent>
                    <w:p>
                      <w:pPr>
                        <w:pStyle w:val="FrameContents"/>
                        <w:spacing w:before="0" w:after="160"/>
                        <w:jc w:val="center"/>
                        <w:rPr>
                          <w:rFonts w:ascii="Times New Roman" w:hAnsi="Times New Roman" w:cs="Times New Roman"/>
                          <w:sz w:val="24"/>
                          <w:szCs w:val="24"/>
                        </w:rPr>
                      </w:pPr>
                      <w:bookmarkStart w:id="16" w:name="_Toc71550962"/>
                      <w:r>
                        <w:rPr>
                          <w:color w:val="000000"/>
                        </w:rPr>
                        <w:t xml:space="preserve">Obr.  </w:t>
                      </w:r>
                      <w:r>
                        <w:rPr>
                          <w:color w:val="000000"/>
                        </w:rPr>
                        <w:fldChar w:fldCharType="begin"/>
                      </w:r>
                      <w:r>
                        <w:rPr>
                          <w:color w:val="000000"/>
                        </w:rPr>
                        <w:instrText> SEQ Obr._ \* ARABIC </w:instrText>
                      </w:r>
                      <w:r>
                        <w:rPr>
                          <w:color w:val="000000"/>
                        </w:rPr>
                        <w:fldChar w:fldCharType="separate"/>
                      </w:r>
                      <w:r>
                        <w:rPr>
                          <w:color w:val="000000"/>
                        </w:rPr>
                        <w:t>4</w:t>
                      </w:r>
                      <w:r>
                        <w:rPr>
                          <w:color w:val="000000"/>
                        </w:rPr>
                        <w:fldChar w:fldCharType="end"/>
                      </w:r>
                      <w:r>
                        <w:rPr>
                          <w:color w:val="000000"/>
                        </w:rPr>
                        <w:t xml:space="preserve">: Land use třídy </w:t>
                      </w:r>
                      <w:r>
                        <w:rPr>
                          <w:color w:val="000000"/>
                          <w:highlight w:val="darkYellow"/>
                        </w:rPr>
                        <w:t>[2]</w:t>
                      </w:r>
                      <w:bookmarkEnd w:id="16"/>
                    </w:p>
                  </w:txbxContent>
                </v:textbox>
                <w10:wrap type="topAndBottom"/>
              </v:rect>
            </w:pict>
          </mc:Fallback>
        </mc:AlternateContent>
        <w:drawing>
          <wp:anchor behindDoc="0" distT="0" distB="0" distL="114300" distR="114300" simplePos="0" locked="0" layoutInCell="0" allowOverlap="1" relativeHeight="7">
            <wp:simplePos x="0" y="0"/>
            <wp:positionH relativeFrom="page">
              <wp:align>center</wp:align>
            </wp:positionH>
            <wp:positionV relativeFrom="paragraph">
              <wp:posOffset>252730</wp:posOffset>
            </wp:positionV>
            <wp:extent cx="4904740" cy="2242185"/>
            <wp:effectExtent l="0" t="0" r="0" b="0"/>
            <wp:wrapTopAndBottom/>
            <wp:docPr id="13" name="Obrázek 1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0" descr="Obsah obrázku stůl&#10;&#10;Popis byl vytvořen automaticky"/>
                    <pic:cNvPicPr>
                      <a:picLocks noChangeAspect="1" noChangeArrowheads="1"/>
                    </pic:cNvPicPr>
                  </pic:nvPicPr>
                  <pic:blipFill>
                    <a:blip r:embed="rId9"/>
                    <a:srcRect l="3887" t="4806" r="4001" b="4877"/>
                    <a:stretch>
                      <a:fillRect/>
                    </a:stretch>
                  </pic:blipFill>
                  <pic:spPr bwMode="auto">
                    <a:xfrm>
                      <a:off x="0" y="0"/>
                      <a:ext cx="4904740" cy="2242185"/>
                    </a:xfrm>
                    <a:prstGeom prst="rect">
                      <a:avLst/>
                    </a:prstGeom>
                  </pic:spPr>
                </pic:pic>
              </a:graphicData>
            </a:graphic>
          </wp:anchor>
        </w:drawing>
      </w:r>
    </w:p>
    <w:p>
      <w:pPr>
        <w:pStyle w:val="Normal"/>
        <w:spacing w:lineRule="auto" w:line="360"/>
        <w:rPr>
          <w:highlight w:val="lightGray"/>
        </w:rPr>
      </w:pPr>
      <w:hyperlink r:id="rId10">
        <w:r>
          <w:rPr>
            <w:rStyle w:val="Nadpis8Char"/>
            <w:highlight w:val="green"/>
          </w:rPr>
          <w:t>https://geoportal.cuzk.cz/(S(sgmfbk3yfcqbsovpwd1aet1x))/Default.aspx?mode=TextMeta&amp;text=INSPIRE_K_Pokryv&amp;side=INSPIRE_dSady&amp;head_tab=sekce-04-gp&amp;menu=421</w:t>
        </w:r>
      </w:hyperlink>
    </w:p>
    <w:p>
      <w:pPr>
        <w:pStyle w:val="Normal"/>
        <w:spacing w:lineRule="auto" w:line="360"/>
        <w:rPr>
          <w:highlight w:val="lightGray"/>
        </w:rPr>
      </w:pPr>
      <w:r>
        <w:fldChar w:fldCharType="begin"/>
      </w:r>
      <w:r>
        <w:rPr>
          <w:rStyle w:val="Nadpis8Char"/>
          <w:highlight w:val="green"/>
        </w:rPr>
        <w:instrText> HYPERLINK "https://ec.europa.eu/eurostat/statistics-explained/index.php/LUCAS_-_Land_use_and_land_cover_survey" \l "The_LUCAS_survey"</w:instrText>
      </w:r>
      <w:r>
        <w:rPr>
          <w:rStyle w:val="Nadpis8Char"/>
          <w:highlight w:val="green"/>
        </w:rPr>
        <w:fldChar w:fldCharType="separate"/>
      </w:r>
      <w:r>
        <w:rPr>
          <w:rStyle w:val="Nadpis8Char"/>
          <w:highlight w:val="green"/>
        </w:rPr>
        <w:t>https://ec.europa.eu/eurostat/statistics-explained/index.php/LUCAS_-_Land_use_and_land_cover_survey#The_LUCAS_survey</w:t>
      </w:r>
      <w:r>
        <w:rPr>
          <w:rStyle w:val="Nadpis8Char"/>
          <w:highlight w:val="green"/>
        </w:rPr>
        <w:fldChar w:fldCharType="end"/>
      </w:r>
    </w:p>
    <w:p>
      <w:pPr>
        <w:pStyle w:val="Heading2"/>
        <w:spacing w:lineRule="auto" w:line="360"/>
        <w:rPr>
          <w:highlight w:val="lightGray"/>
        </w:rPr>
      </w:pPr>
      <w:bookmarkStart w:id="17" w:name="_Toc71550994"/>
      <w:bookmarkStart w:id="18" w:name="_Ref70663357"/>
      <w:r>
        <w:rPr/>
        <w:t>Rešerše</w:t>
      </w:r>
      <w:bookmarkEnd w:id="17"/>
      <w:bookmarkEnd w:id="18"/>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Přestože jsou data z d</w:t>
      </w:r>
      <w:commentRangeStart w:id="10"/>
      <w:r>
        <w:rPr>
          <w:rFonts w:cs="Times New Roman" w:ascii="Times New Roman" w:hAnsi="Times New Roman"/>
          <w:sz w:val="24"/>
          <w:szCs w:val="24"/>
        </w:rPr>
        <w:t>atasetu</w:t>
      </w:r>
      <w:ins w:id="8" w:author="Martin Landa" w:date="2021-05-12T16:28:26Z">
        <w:r>
          <w:rPr>
            <w:rFonts w:cs="Times New Roman" w:ascii="Times New Roman" w:hAnsi="Times New Roman"/>
            <w:sz w:val="24"/>
            <w:szCs w:val="24"/>
          </w:rPr>
        </w:r>
      </w:ins>
      <w:commentRangeEnd w:id="10"/>
      <w:r>
        <w:commentReference w:id="10"/>
      </w:r>
      <w:r>
        <w:rPr>
          <w:rFonts w:cs="Times New Roman" w:ascii="Times New Roman" w:hAnsi="Times New Roman"/>
          <w:sz w:val="24"/>
          <w:szCs w:val="24"/>
        </w:rPr>
        <w:t xml:space="preserve"> LUCAS </w:t>
      </w:r>
      <w:commentRangeStart w:id="11"/>
      <w:r>
        <w:rPr>
          <w:rFonts w:cs="Times New Roman" w:ascii="Times New Roman" w:hAnsi="Times New Roman"/>
          <w:sz w:val="24"/>
          <w:szCs w:val="24"/>
        </w:rPr>
        <w:t xml:space="preserve">bodů </w:t>
      </w:r>
      <w:ins w:id="9" w:author="Martin Landa" w:date="2021-05-12T16:28:16Z">
        <w:r>
          <w:rPr>
            <w:rFonts w:cs="Times New Roman" w:ascii="Times New Roman" w:hAnsi="Times New Roman"/>
            <w:sz w:val="24"/>
            <w:szCs w:val="24"/>
          </w:rPr>
        </w:r>
      </w:ins>
      <w:commentRangeEnd w:id="11"/>
      <w:r>
        <w:commentReference w:id="11"/>
      </w:r>
      <w:r>
        <w:rPr>
          <w:rFonts w:cs="Times New Roman" w:ascii="Times New Roman" w:hAnsi="Times New Roman"/>
          <w:sz w:val="24"/>
          <w:szCs w:val="24"/>
        </w:rPr>
        <w:t>hojně využívána v mnoha různých oborech, nebyl v minulosti velký zájem o jejich harmonizaci a jejich snadnější zpřístupnění většímu množství uživatelů.</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 xml:space="preserve">V současné době jsou data odpovídající jednotlivým rokům dostupná na webových stránkách tvůrce tohoto datasetu, tedy Evropského statistického úřadu (Eurostat) </w:t>
      </w:r>
      <w:hyperlink r:id="rId11">
        <w:r>
          <w:rPr>
            <w:rStyle w:val="Nadpis8Char"/>
            <w:rFonts w:cs="Times New Roman" w:ascii="Times New Roman" w:hAnsi="Times New Roman"/>
            <w:sz w:val="24"/>
            <w:szCs w:val="24"/>
          </w:rPr>
          <w:t>https://ec.europa.eu/eurostat/web/lucas/data/primary-data</w:t>
        </w:r>
      </w:hyperlink>
      <w:r>
        <w:rPr>
          <w:rFonts w:cs="Times New Roman" w:ascii="Times New Roman" w:hAnsi="Times New Roman"/>
          <w:sz w:val="24"/>
          <w:szCs w:val="24"/>
        </w:rPr>
        <w:t xml:space="preserve">. Tato data mají dva významné nedostatky. Prvním z nich je skutečnost, že nejsou harmonizována, což ztěžuje možnost jejich porovnávání napříč roky. Druhým nedostatkem je forma, ve které jsou dostupná. Data je možné stáhnout pouze ve formátu </w:t>
      </w:r>
      <w:commentRangeStart w:id="12"/>
      <w:r>
        <w:rPr>
          <w:rFonts w:cs="Times New Roman" w:ascii="Times New Roman" w:hAnsi="Times New Roman"/>
          <w:i/>
          <w:iCs/>
          <w:sz w:val="24"/>
          <w:szCs w:val="24"/>
        </w:rPr>
        <w:t>csv</w:t>
      </w:r>
      <w:ins w:id="10" w:author="Martin Landa" w:date="2021-05-12T16:29:26Z">
        <w:r>
          <w:rPr>
            <w:rFonts w:cs="Times New Roman" w:ascii="Times New Roman" w:hAnsi="Times New Roman"/>
            <w:i/>
            <w:iCs/>
            <w:sz w:val="24"/>
            <w:szCs w:val="24"/>
          </w:rPr>
        </w:r>
      </w:ins>
      <w:commentRangeEnd w:id="12"/>
      <w:r>
        <w:commentReference w:id="12"/>
      </w:r>
      <w:r>
        <w:rPr>
          <w:rFonts w:cs="Times New Roman" w:ascii="Times New Roman" w:hAnsi="Times New Roman"/>
          <w:sz w:val="24"/>
          <w:szCs w:val="24"/>
        </w:rPr>
        <w:t xml:space="preserve">. Vzhledem k tomu, že se jedná o prostorová data, je nutné je pro efektivní práci s nimi převést do jiného formátu. </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Výše popsané problémy částečně řešil tým, jehož součástí byli zaměstnanci Joint Research Centre, Eurostatu a GOPA Luxembourg. Způsob, jakým s daty pracovali, je popsán v článku Harmonised LUCAS in-situ land cover and use database for field surveys from 2006 to 2018 in the European Union (</w:t>
      </w:r>
      <w:r>
        <w:rPr>
          <w:rFonts w:cs="Times New Roman" w:ascii="Times New Roman" w:hAnsi="Times New Roman"/>
          <w:sz w:val="24"/>
          <w:szCs w:val="24"/>
          <w:highlight w:val="darkYellow"/>
        </w:rPr>
        <w:t>[3]</w:t>
      </w:r>
      <w:r>
        <w:rPr>
          <w:rFonts w:cs="Times New Roman" w:ascii="Times New Roman" w:hAnsi="Times New Roman"/>
          <w:sz w:val="24"/>
          <w:szCs w:val="24"/>
        </w:rPr>
        <w:t xml:space="preserve">). Hlavním cílem jejich práce byla harmonizace LUCAS. Výsledná data je možno snadno porovnávat napříč roky. Byly vytvořeny nové atributy, kterými jsou například: rok měření daného bodu, počet opakovaných navštívení bodu a geometrie popisující polohu bodu. Hodnoty atributů, které jsou v původní databázi vyjádřeny kódem, byly převedeny na textový řetězec. Výhodou této změny je, že z hodnoty atributu je na první pohled zřejmá vlastnost, kterou popisuje, není tedy nutná tabulka interpretující jednotlivé kódy. Nevýhodou uložení hodnot atributů pomocí textových řetězců je obtížnější práce s nimi. Data je možné stáhnou pomocí FTP (File Transfer Protocol). Dostupná jsou na adrese </w:t>
      </w:r>
      <w:hyperlink r:id="rId12">
        <w:r>
          <w:rPr>
            <w:rStyle w:val="Nadpis8Char"/>
            <w:rFonts w:cs="Times New Roman" w:ascii="Times New Roman" w:hAnsi="Times New Roman"/>
            <w:sz w:val="24"/>
            <w:szCs w:val="24"/>
          </w:rPr>
          <w:t>https://jeodpp.jrc.ec.europa.eu/ftp/jrc-opendata/LUCAS/LUCAS_harmonised/</w:t>
        </w:r>
      </w:hyperlink>
      <w:r>
        <w:rPr>
          <w:rFonts w:cs="Times New Roman" w:ascii="Times New Roman" w:hAnsi="Times New Roman"/>
          <w:sz w:val="24"/>
          <w:szCs w:val="24"/>
        </w:rPr>
        <w:t>.</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 xml:space="preserve">Informace popisující body jsou uloženy v souborech </w:t>
      </w:r>
      <w:r>
        <w:rPr>
          <w:rFonts w:cs="Times New Roman" w:ascii="Times New Roman" w:hAnsi="Times New Roman"/>
          <w:i/>
          <w:iCs/>
          <w:sz w:val="24"/>
          <w:szCs w:val="24"/>
        </w:rPr>
        <w:t>csv</w:t>
      </w:r>
      <w:r>
        <w:rPr>
          <w:rFonts w:cs="Times New Roman" w:ascii="Times New Roman" w:hAnsi="Times New Roman"/>
          <w:sz w:val="24"/>
          <w:szCs w:val="24"/>
        </w:rPr>
        <w:t xml:space="preserve">. Pouze geometrie se základní identifikací jednotlivých bodů jsou uloženy ve formátu </w:t>
      </w:r>
      <w:r>
        <w:rPr>
          <w:rFonts w:cs="Times New Roman" w:ascii="Times New Roman" w:hAnsi="Times New Roman"/>
          <w:i/>
          <w:iCs/>
          <w:sz w:val="24"/>
          <w:szCs w:val="24"/>
        </w:rPr>
        <w:t>shapefile</w:t>
      </w:r>
      <w:r>
        <w:rPr>
          <w:rFonts w:cs="Times New Roman" w:ascii="Times New Roman" w:hAnsi="Times New Roman"/>
          <w:sz w:val="24"/>
          <w:szCs w:val="24"/>
        </w:rPr>
        <w:t xml:space="preserve">. Pro plnohodnotné využívání veškerých informací je uživatel nucen data předzpracovat.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[3]</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Heading1"/>
        <w:spacing w:lineRule="auto" w:line="360"/>
        <w:rPr>
          <w:highlight w:val="lightGray"/>
        </w:rPr>
      </w:pPr>
      <w:bookmarkStart w:id="19" w:name="_Ref70324564"/>
      <w:bookmarkStart w:id="20" w:name="_Ref70324554"/>
      <w:bookmarkStart w:id="21" w:name="_Ref70324516"/>
      <w:bookmarkStart w:id="22" w:name="_Ref70324548"/>
      <w:bookmarkStart w:id="23" w:name="_Ref70324513"/>
      <w:bookmarkStart w:id="24" w:name="_Ref70324582"/>
      <w:bookmarkStart w:id="25" w:name="_Toc71550995"/>
      <w:bookmarkStart w:id="26" w:name="_Ref70324571"/>
      <w:bookmarkStart w:id="27" w:name="_Ref70324575"/>
      <w:bookmarkStart w:id="28" w:name="_Ref70324623"/>
      <w:r>
        <w:rPr/>
        <w:t>Harmonizace</w:t>
      </w:r>
      <w:bookmarkEnd w:id="19"/>
      <w:bookmarkEnd w:id="20"/>
      <w:bookmarkEnd w:id="21"/>
      <w:bookmarkEnd w:id="22"/>
      <w:bookmarkEnd w:id="23"/>
      <w:bookmarkEnd w:id="24"/>
      <w:bookmarkEnd w:id="25"/>
      <w:bookmarkEnd w:id="26"/>
      <w:bookmarkEnd w:id="27"/>
      <w:bookmarkEnd w:id="28"/>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Přestože je databáze LUCAS vytvářena a udržována organizací Eurostat, tedy statistickým úřadem Evropské unie, vyskytuje se v ní mnoho nekonzistencí napříč roky. Jedním z důvodů, proč tomu tak je, je postupný vývoj a rozšiřování počtu měřených parametrů území. Tabulka (</w:t>
      </w:r>
      <w:r>
        <w:rPr>
          <w:rFonts w:cs="Times New Roman" w:ascii="Times New Roman" w:hAnsi="Times New Roman"/>
          <w:sz w:val="24"/>
          <w:szCs w:val="24"/>
          <w:highlight w:val="darkYellow"/>
        </w:rPr>
        <w:t>Tab. 4</w:t>
      </w:r>
      <w:r>
        <w:rPr>
          <w:rFonts w:cs="Times New Roman" w:ascii="Times New Roman" w:hAnsi="Times New Roman"/>
          <w:sz w:val="24"/>
          <w:szCs w:val="24"/>
        </w:rPr>
        <w:t>) zobrazuje jejich počet v jednotlivých letech.</w:t>
      </w:r>
    </w:p>
    <w:tbl>
      <w:tblPr>
        <w:tblpPr w:vertAnchor="text" w:horzAnchor="text" w:tblpXSpec="center" w:leftFromText="141" w:rightFromText="141" w:tblpY="1"/>
        <w:tblW w:w="2381"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772"/>
        <w:gridCol w:w="1608"/>
      </w:tblGrid>
      <w:tr>
        <w:trPr/>
        <w:tc>
          <w:tcPr>
            <w:tcW w:w="772"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Rok</w:t>
            </w:r>
          </w:p>
        </w:tc>
        <w:tc>
          <w:tcPr>
            <w:tcW w:w="1608"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Počet atributů</w:t>
            </w:r>
          </w:p>
        </w:tc>
      </w:tr>
      <w:tr>
        <w:trPr/>
        <w:tc>
          <w:tcPr>
            <w:tcW w:w="772"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2006</w:t>
            </w:r>
          </w:p>
        </w:tc>
        <w:tc>
          <w:tcPr>
            <w:tcW w:w="1608"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w:t>
            </w:r>
          </w:p>
        </w:tc>
      </w:tr>
      <w:tr>
        <w:trPr/>
        <w:tc>
          <w:tcPr>
            <w:tcW w:w="772"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2009</w:t>
            </w:r>
          </w:p>
        </w:tc>
        <w:tc>
          <w:tcPr>
            <w:tcW w:w="1608"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44</w:t>
            </w:r>
          </w:p>
        </w:tc>
      </w:tr>
      <w:tr>
        <w:trPr/>
        <w:tc>
          <w:tcPr>
            <w:tcW w:w="772"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2012</w:t>
            </w:r>
          </w:p>
        </w:tc>
        <w:tc>
          <w:tcPr>
            <w:tcW w:w="1608"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46</w:t>
            </w:r>
          </w:p>
        </w:tc>
      </w:tr>
      <w:tr>
        <w:trPr/>
        <w:tc>
          <w:tcPr>
            <w:tcW w:w="772"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2015</w:t>
            </w:r>
          </w:p>
        </w:tc>
        <w:tc>
          <w:tcPr>
            <w:tcW w:w="1608"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59</w:t>
            </w:r>
          </w:p>
        </w:tc>
      </w:tr>
      <w:tr>
        <w:trPr/>
        <w:tc>
          <w:tcPr>
            <w:tcW w:w="772"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2018</w:t>
            </w:r>
          </w:p>
        </w:tc>
        <w:tc>
          <w:tcPr>
            <w:tcW w:w="1608" w:type="dxa"/>
            <w:tcBorders/>
          </w:tcPr>
          <w:p>
            <w:pPr>
              <w:pStyle w:val="Normal"/>
              <w:keepNext w:val="true"/>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97</w:t>
            </w:r>
          </w:p>
        </w:tc>
      </w:tr>
    </w:tbl>
    <w:p>
      <w:pPr>
        <w:pStyle w:val="Normal"/>
        <w:spacing w:lineRule="auto" w:line="360"/>
        <w:jc w:val="both"/>
        <w:rPr>
          <w:highlight w:val="lightGray"/>
        </w:rPr>
      </w:pPr>
      <w:r>
        <w:rPr>
          <w:highlight w:val="lightGray"/>
        </w:rPr>
      </w:r>
    </w:p>
    <w:p>
      <w:pPr>
        <w:pStyle w:val="Normal"/>
        <w:spacing w:lineRule="auto" w:line="360"/>
        <w:jc w:val="both"/>
        <w:rPr>
          <w:highlight w:val="lightGray"/>
        </w:rPr>
      </w:pPr>
      <w:r>
        <w:rPr>
          <w:highlight w:val="lightGray"/>
        </w:rPr>
      </w:r>
    </w:p>
    <w:p>
      <w:pPr>
        <w:pStyle w:val="Normal"/>
        <w:spacing w:lineRule="auto" w:line="360"/>
        <w:jc w:val="both"/>
        <w:rPr>
          <w:highlight w:val="lightGray"/>
        </w:rPr>
      </w:pPr>
      <w:r>
        <w:rPr>
          <w:highlight w:val="lightGray"/>
        </w:rPr>
      </w:r>
    </w:p>
    <w:p>
      <w:pPr>
        <w:pStyle w:val="Normal"/>
        <w:spacing w:lineRule="auto" w:line="360"/>
        <w:jc w:val="both"/>
        <w:rPr>
          <w:highlight w:val="lightGray"/>
        </w:rPr>
      </w:pPr>
      <w:r>
        <w:rPr>
          <w:highlight w:val="lightGray"/>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pBdr/>
        <w:spacing w:lineRule="auto" w:line="276" w:before="0" w:after="160"/>
        <w:rPr>
          <w:highlight w:val="lightGray"/>
        </w:rPr>
        <w:framePr w:w="2566" w:h="269" w:x="5195" w:y="339" w:hSpace="141" w:vSpace="0" w:wrap="around" w:vAnchor="text" w:hAnchor="page" w:hRule="exact"/>
        <w:pBdr/>
      </w:pPr>
      <w:bookmarkStart w:id="29" w:name="_Toc7155094811"/>
      <w:r>
        <w:rPr/>
        <w:t xml:space="preserve">Tab. </w:t>
      </w:r>
      <w:r>
        <w:rPr/>
        <w:fldChar w:fldCharType="begin"/>
      </w:r>
      <w:r>
        <w:rPr/>
        <w:instrText> SEQ Tab. \* ARABIC </w:instrText>
      </w:r>
      <w:r>
        <w:rPr/>
        <w:fldChar w:fldCharType="separate"/>
      </w:r>
      <w:r>
        <w:rPr/>
        <w:t>2</w:t>
      </w:r>
      <w:r>
        <w:rPr/>
        <w:fldChar w:fldCharType="end"/>
      </w:r>
      <w:r>
        <w:rPr/>
        <w:t>: Počet LUCAS atributů</w:t>
      </w:r>
      <w:bookmarkEnd w:id="29"/>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Vznik nových atributů v průběhu let nebyl jediným typem změny. Dalšími změnami, které v mnoha případech znepřehlednily databázi jsou: zánik atributu (přestal být měřen), změna názvu atributu, změna hodnot, které daný atribut nabývá, a změna datového typu. Problémem, který se v databázi Lucas vyskytuje v nemalé míře, je to, že některé atributy nabývají neplatných hodnot. Neplatnou hodnotou rozumíme takovou hodnotu, která není zmíněna v dokumentaci. Výše zmíněné nekonzistence a chyby byly identifikovány, a ty, které bylo možné opravit, byly opraveny. Snahou bylo veškeré změny vztahovat k v současnosti nejaktuálnější verzi, tedy k atributům z roku 2018.</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Jako vzor pro harmonizaci dat sloužil v mnoha případech článek Harmonised LUCAS in-situ land cover and use database for field surveys from 2006 to 2018 in the European Union (</w:t>
      </w:r>
      <w:r>
        <w:rPr>
          <w:rFonts w:cs="Times New Roman" w:ascii="Times New Roman" w:hAnsi="Times New Roman"/>
          <w:sz w:val="24"/>
          <w:szCs w:val="24"/>
          <w:highlight w:val="darkYellow"/>
        </w:rPr>
        <w:t>[3]</w:t>
      </w:r>
      <w:r>
        <w:rPr>
          <w:rFonts w:cs="Times New Roman" w:ascii="Times New Roman" w:hAnsi="Times New Roman"/>
          <w:sz w:val="24"/>
          <w:szCs w:val="24"/>
        </w:rPr>
        <w:t xml:space="preserve">) popsaný v kapitole </w:t>
      </w:r>
      <w:r>
        <w:rPr>
          <w:rFonts w:cs="Times New Roman" w:ascii="Times New Roman" w:hAnsi="Times New Roman"/>
          <w:sz w:val="24"/>
          <w:szCs w:val="24"/>
          <w:highlight w:val="darkYellow"/>
        </w:rPr>
        <w:fldChar w:fldCharType="begin"/>
      </w:r>
      <w:r>
        <w:rPr>
          <w:sz w:val="24"/>
          <w:szCs w:val="24"/>
          <w:highlight w:val="darkYellow"/>
          <w:rFonts w:cs="Times New Roman" w:ascii="Times New Roman" w:hAnsi="Times New Roman"/>
        </w:rPr>
        <w:instrText> REF _Ref70663357 \r \h </w:instrText>
      </w:r>
      <w:r>
        <w:rPr>
          <w:sz w:val="24"/>
          <w:szCs w:val="24"/>
          <w:highlight w:val="darkYellow"/>
          <w:rFonts w:cs="Times New Roman" w:ascii="Times New Roman" w:hAnsi="Times New Roman"/>
        </w:rPr>
        <w:fldChar w:fldCharType="separate"/>
      </w:r>
      <w:r>
        <w:rPr>
          <w:sz w:val="24"/>
          <w:szCs w:val="24"/>
          <w:highlight w:val="darkYellow"/>
          <w:rFonts w:cs="Times New Roman" w:ascii="Times New Roman" w:hAnsi="Times New Roman"/>
        </w:rPr>
        <w:t>1.5</w:t>
      </w:r>
      <w:r>
        <w:rPr>
          <w:sz w:val="24"/>
          <w:szCs w:val="24"/>
          <w:highlight w:val="darkYellow"/>
          <w:rFonts w:cs="Times New Roman" w:ascii="Times New Roman" w:hAnsi="Times New Roman"/>
        </w:rPr>
        <w:fldChar w:fldCharType="end"/>
      </w:r>
      <w:r>
        <w:rPr>
          <w:rFonts w:cs="Times New Roman" w:ascii="Times New Roman" w:hAnsi="Times New Roman"/>
          <w:sz w:val="24"/>
          <w:szCs w:val="24"/>
        </w:rPr>
        <w:t>, jenž se touto problematikou zabýval. V následujících podkapitolách jsou popsány jednotlivé případy, ve kterých se přístupy k danému problému, využité pro tuto práci, s článkem shodují a také ty, ve kterých byl postup odlišný.</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Před samotnou harmonizací bylo nutné data ve formátu </w:t>
      </w:r>
      <w:r>
        <w:rPr>
          <w:rFonts w:cs="Times New Roman" w:ascii="Times New Roman" w:hAnsi="Times New Roman"/>
          <w:i/>
          <w:iCs/>
          <w:sz w:val="24"/>
          <w:szCs w:val="24"/>
        </w:rPr>
        <w:t>csv</w:t>
      </w:r>
      <w:r>
        <w:rPr>
          <w:rFonts w:cs="Times New Roman" w:ascii="Times New Roman" w:hAnsi="Times New Roman"/>
          <w:sz w:val="24"/>
          <w:szCs w:val="24"/>
        </w:rPr>
        <w:t>, stažená z Eurostatu, importovat do databázového softwaru. Následně pomocí SQL dotazů bylo možné provést podrobnou analýzu veškerých atributů v jednotlivých letech. Na základě této analýzy bylo definováno několik typů úprav, které byly implementovány do dat. Příklady jednotlivých změ</w:t>
      </w:r>
      <w:ins w:id="11" w:author="Martin Landa" w:date="2021-05-12T16:33:30Z">
        <w:r>
          <w:rPr>
            <w:rFonts w:cs="Times New Roman" w:ascii="Times New Roman" w:hAnsi="Times New Roman"/>
            <w:sz w:val="24"/>
            <w:szCs w:val="24"/>
          </w:rPr>
          <w:t>n</w:t>
        </w:r>
      </w:ins>
      <w:del w:id="12" w:author="Martin Landa" w:date="2021-05-12T16:33:30Z">
        <w:r>
          <w:rPr>
            <w:rFonts w:cs="Times New Roman" w:ascii="Times New Roman" w:hAnsi="Times New Roman"/>
            <w:sz w:val="24"/>
            <w:szCs w:val="24"/>
          </w:rPr>
          <w:delText>ň</w:delText>
        </w:r>
      </w:del>
      <w:r>
        <w:rPr>
          <w:rFonts w:cs="Times New Roman" w:ascii="Times New Roman" w:hAnsi="Times New Roman"/>
          <w:sz w:val="24"/>
          <w:szCs w:val="24"/>
        </w:rPr>
        <w:t>, které databázi upravovaly, jsou popsány v následujících podkapitolách.</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Heading2"/>
        <w:spacing w:lineRule="auto" w:line="360"/>
        <w:rPr>
          <w:highlight w:val="lightGray"/>
        </w:rPr>
      </w:pPr>
      <w:bookmarkStart w:id="30" w:name="_Toc71550996"/>
      <w:r>
        <w:rPr/>
        <w:t>Přejmenování atributu</w:t>
      </w:r>
      <w:bookmarkEnd w:id="30"/>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V případě, že se lišil pouze název atributu, byl změněn do podoby, kterou měl v roce 2018. Taková změna byla provedena například u atributu </w:t>
      </w:r>
      <w:r>
        <w:rPr>
          <w:rFonts w:cs="Times New Roman" w:ascii="Times New Roman" w:hAnsi="Times New Roman"/>
          <w:i/>
          <w:iCs/>
          <w:sz w:val="24"/>
          <w:szCs w:val="24"/>
        </w:rPr>
        <w:t>protected_area</w:t>
      </w:r>
      <w:r>
        <w:rPr>
          <w:rFonts w:cs="Times New Roman" w:ascii="Times New Roman" w:hAnsi="Times New Roman"/>
          <w:sz w:val="24"/>
          <w:szCs w:val="24"/>
        </w:rPr>
        <w:t xml:space="preserve">, který byl přejmenován na </w:t>
      </w:r>
      <w:r>
        <w:rPr>
          <w:rFonts w:cs="Times New Roman" w:ascii="Times New Roman" w:hAnsi="Times New Roman"/>
          <w:i/>
          <w:iCs/>
          <w:sz w:val="24"/>
          <w:szCs w:val="24"/>
        </w:rPr>
        <w:t>special_status</w:t>
      </w:r>
      <w:r>
        <w:rPr>
          <w:rFonts w:cs="Times New Roman" w:ascii="Times New Roman" w:hAnsi="Times New Roman"/>
          <w:sz w:val="24"/>
          <w:szCs w:val="24"/>
        </w:rPr>
        <w:t xml:space="preserve">. Název </w:t>
      </w:r>
      <w:r>
        <w:rPr>
          <w:rFonts w:cs="Times New Roman" w:ascii="Times New Roman" w:hAnsi="Times New Roman"/>
          <w:i/>
          <w:iCs/>
          <w:sz w:val="24"/>
          <w:szCs w:val="24"/>
        </w:rPr>
        <w:t>protected_area</w:t>
      </w:r>
      <w:r>
        <w:rPr>
          <w:rFonts w:cs="Times New Roman" w:ascii="Times New Roman" w:hAnsi="Times New Roman"/>
          <w:sz w:val="24"/>
          <w:szCs w:val="24"/>
        </w:rPr>
        <w:t xml:space="preserve"> byl používán v letech 2012 a 2015. V roce 2018 se již atribut s tímto názvem nevyskytuje, avšak nahradil ho atribut </w:t>
      </w:r>
      <w:r>
        <w:rPr>
          <w:rFonts w:cs="Times New Roman" w:ascii="Times New Roman" w:hAnsi="Times New Roman"/>
          <w:i/>
          <w:iCs/>
          <w:sz w:val="24"/>
          <w:szCs w:val="24"/>
        </w:rPr>
        <w:t>special_status,</w:t>
      </w:r>
      <w:r>
        <w:rPr>
          <w:rFonts w:cs="Times New Roman" w:ascii="Times New Roman" w:hAnsi="Times New Roman"/>
          <w:sz w:val="24"/>
          <w:szCs w:val="24"/>
        </w:rPr>
        <w:t xml:space="preserve"> obsahující totožné hodnoty.</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Atributy byly přejmenovávány stejným způsobem, jaký je popsán v článku </w:t>
      </w:r>
      <w:r>
        <w:rPr>
          <w:rFonts w:cs="Times New Roman" w:ascii="Times New Roman" w:hAnsi="Times New Roman"/>
          <w:sz w:val="24"/>
          <w:szCs w:val="24"/>
          <w:highlight w:val="darkYellow"/>
        </w:rPr>
        <w:t>[3]</w:t>
      </w:r>
      <w:r>
        <w:rPr>
          <w:rFonts w:cs="Times New Roman" w:ascii="Times New Roman" w:hAnsi="Times New Roman"/>
          <w:sz w:val="24"/>
          <w:szCs w:val="24"/>
        </w:rPr>
        <w:t xml:space="preserve">, s výjimkou atributu </w:t>
      </w:r>
      <w:r>
        <w:rPr>
          <w:rFonts w:cs="Times New Roman" w:ascii="Times New Roman" w:hAnsi="Times New Roman"/>
          <w:i/>
          <w:iCs/>
          <w:sz w:val="24"/>
          <w:szCs w:val="24"/>
        </w:rPr>
        <w:t>soil_crop,</w:t>
      </w:r>
      <w:r>
        <w:rPr>
          <w:rFonts w:cs="Times New Roman" w:ascii="Times New Roman" w:hAnsi="Times New Roman"/>
          <w:sz w:val="24"/>
          <w:szCs w:val="24"/>
        </w:rPr>
        <w:t xml:space="preserve"> vyskytujícím se v letech 2009, 2012 a 2015. Tento atribut byl přejmenován na </w:t>
      </w:r>
      <w:r>
        <w:rPr>
          <w:rFonts w:cs="Times New Roman" w:ascii="Times New Roman" w:hAnsi="Times New Roman"/>
          <w:i/>
          <w:iCs/>
          <w:sz w:val="24"/>
          <w:szCs w:val="24"/>
        </w:rPr>
        <w:t>crop_residues</w:t>
      </w:r>
      <w:r>
        <w:rPr>
          <w:rFonts w:cs="Times New Roman" w:ascii="Times New Roman" w:hAnsi="Times New Roman"/>
          <w:sz w:val="24"/>
          <w:szCs w:val="24"/>
        </w:rPr>
        <w:t xml:space="preserve">, což souvisí s vlastností, kterou popisuje. V letech 2009, 2012 a 2015 představuje tento atribut intervaly procentuálního zastoupení zbytků plodin na poli po sklizni. V roce 2018 je pomocí atributu </w:t>
      </w:r>
      <w:r>
        <w:rPr>
          <w:rFonts w:cs="Times New Roman" w:ascii="Times New Roman" w:hAnsi="Times New Roman"/>
          <w:i/>
          <w:iCs/>
          <w:sz w:val="24"/>
          <w:szCs w:val="24"/>
        </w:rPr>
        <w:t>crop_residues</w:t>
      </w:r>
      <w:r>
        <w:rPr>
          <w:rFonts w:cs="Times New Roman" w:ascii="Times New Roman" w:hAnsi="Times New Roman"/>
          <w:sz w:val="24"/>
          <w:szCs w:val="24"/>
        </w:rPr>
        <w:t xml:space="preserve"> rozlišováno pouze zda se na poli nějaké posklizňové zbytky plodin nacházely či nikoli. Jelikož dle mého názoru není podstatný podíl zmíněných zbytků, ale jejich výskyt, byly atributy spojeny do jednoho s názvem </w:t>
      </w:r>
      <w:r>
        <w:rPr>
          <w:rFonts w:cs="Times New Roman" w:ascii="Times New Roman" w:hAnsi="Times New Roman"/>
          <w:i/>
          <w:iCs/>
          <w:sz w:val="24"/>
          <w:szCs w:val="24"/>
        </w:rPr>
        <w:t>crop_residues</w:t>
      </w:r>
      <w:r>
        <w:rPr>
          <w:rFonts w:cs="Times New Roman" w:ascii="Times New Roman" w:hAnsi="Times New Roman"/>
          <w:sz w:val="24"/>
          <w:szCs w:val="24"/>
        </w:rPr>
        <w:t>. Intervaly procentuálního zastoupení používané do roku 2015 byly převedeny tak, že v případě zastoupení do 10 % byla nastavena hodnota 2 (žádné zbytky se na poli nenacházejí). Intervaly, které představovaly podíl větší než 10 %, byly změněny na hodnotu 1 (na poli se vyskytují posklizňové zbytky).</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Pro automatické vygenerování SQL dotazů sloužících k přejmenování atributů byl pomocí jazyka Python vytvořen skript. Vstupem pro tento skript je </w:t>
      </w:r>
      <w:r>
        <w:rPr>
          <w:rFonts w:cs="Times New Roman" w:ascii="Times New Roman" w:hAnsi="Times New Roman"/>
          <w:i/>
          <w:iCs/>
          <w:sz w:val="24"/>
          <w:szCs w:val="24"/>
        </w:rPr>
        <w:t xml:space="preserve">csv </w:t>
      </w:r>
      <w:r>
        <w:rPr>
          <w:rFonts w:cs="Times New Roman" w:ascii="Times New Roman" w:hAnsi="Times New Roman"/>
          <w:sz w:val="24"/>
          <w:szCs w:val="24"/>
        </w:rPr>
        <w:t xml:space="preserve">soubor obsahující změny názvů atributů. Obsah tohoto </w:t>
      </w:r>
      <w:r>
        <w:rPr>
          <w:rFonts w:cs="Times New Roman" w:ascii="Times New Roman" w:hAnsi="Times New Roman"/>
          <w:i/>
          <w:iCs/>
          <w:sz w:val="24"/>
          <w:szCs w:val="24"/>
        </w:rPr>
        <w:t>csv</w:t>
      </w:r>
      <w:r>
        <w:rPr>
          <w:rFonts w:cs="Times New Roman" w:ascii="Times New Roman" w:hAnsi="Times New Roman"/>
          <w:sz w:val="24"/>
          <w:szCs w:val="24"/>
        </w:rPr>
        <w:t xml:space="preserve"> souboru a tedy i změny názvů atributů zobrazuje tabulka </w:t>
      </w:r>
      <w:r>
        <w:rPr>
          <w:rFonts w:cs="Times New Roman" w:ascii="Times New Roman" w:hAnsi="Times New Roman"/>
          <w:sz w:val="24"/>
          <w:szCs w:val="24"/>
          <w:highlight w:val="darkYellow"/>
        </w:rPr>
        <w:t>(</w:t>
      </w:r>
      <w:commentRangeStart w:id="13"/>
      <w:r>
        <w:rPr>
          <w:rFonts w:cs="Times New Roman" w:ascii="Times New Roman" w:hAnsi="Times New Roman"/>
          <w:sz w:val="24"/>
          <w:szCs w:val="24"/>
          <w:highlight w:val="darkYellow"/>
        </w:rPr>
        <w:t>Tab.: )</w:t>
      </w:r>
      <w:ins w:id="13" w:author="Martin Landa" w:date="2021-05-12T16:35:31Z">
        <w:r>
          <w:rPr>
            <w:rFonts w:cs="Times New Roman" w:ascii="Times New Roman" w:hAnsi="Times New Roman"/>
            <w:sz w:val="24"/>
            <w:szCs w:val="24"/>
            <w:highlight w:val="darkYellow"/>
          </w:rPr>
        </w:r>
      </w:ins>
      <w:commentRangeEnd w:id="13"/>
      <w:r>
        <w:commentReference w:id="13"/>
      </w:r>
      <w:r>
        <w:rPr>
          <w:rFonts w:cs="Times New Roman" w:ascii="Times New Roman" w:hAnsi="Times New Roman"/>
          <w:sz w:val="24"/>
          <w:szCs w:val="24"/>
        </w:rPr>
        <w:t>.</w:t>
      </w:r>
    </w:p>
    <w:tbl>
      <w:tblPr>
        <w:tblW w:w="8500" w:type="dxa"/>
        <w:jc w:val="left"/>
        <w:tblInd w:w="0" w:type="dxa"/>
        <w:tblLayout w:type="fixed"/>
        <w:tblCellMar>
          <w:top w:w="0" w:type="dxa"/>
          <w:left w:w="70" w:type="dxa"/>
          <w:bottom w:w="0" w:type="dxa"/>
          <w:right w:w="70" w:type="dxa"/>
        </w:tblCellMar>
        <w:tblLook w:val="04a0" w:noHBand="0" w:noVBand="1" w:firstColumn="1" w:lastRow="0" w:lastColumn="0" w:firstRow="1"/>
      </w:tblPr>
      <w:tblGrid>
        <w:gridCol w:w="576"/>
        <w:gridCol w:w="1500"/>
        <w:gridCol w:w="1816"/>
        <w:gridCol w:w="576"/>
        <w:gridCol w:w="2060"/>
        <w:gridCol w:w="1971"/>
      </w:tblGrid>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jc w:val="center"/>
              <w:rPr>
                <w:rFonts w:ascii="Times New Roman" w:hAnsi="Times New Roman" w:eastAsia="Times New Roman" w:cs="Times New Roman"/>
                <w:b/>
                <w:b/>
                <w:bCs/>
                <w:color w:val="000000"/>
                <w:lang w:eastAsia="cs-CZ"/>
              </w:rPr>
            </w:pPr>
            <w:r>
              <w:rPr>
                <w:rFonts w:eastAsia="Times New Roman" w:cs="Times New Roman" w:ascii="Times New Roman" w:hAnsi="Times New Roman"/>
                <w:b/>
                <w:bCs/>
                <w:color w:val="000000"/>
                <w:lang w:eastAsia="cs-CZ"/>
              </w:rPr>
              <w:t>Rok</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jc w:val="center"/>
              <w:rPr>
                <w:rFonts w:ascii="Times New Roman" w:hAnsi="Times New Roman" w:eastAsia="Times New Roman" w:cs="Times New Roman"/>
                <w:b/>
                <w:b/>
                <w:bCs/>
                <w:color w:val="000000"/>
                <w:lang w:eastAsia="cs-CZ"/>
              </w:rPr>
            </w:pPr>
            <w:r>
              <w:rPr>
                <w:rFonts w:eastAsia="Times New Roman" w:cs="Times New Roman" w:ascii="Times New Roman" w:hAnsi="Times New Roman"/>
                <w:b/>
                <w:bCs/>
                <w:color w:val="000000"/>
                <w:lang w:eastAsia="cs-CZ"/>
              </w:rPr>
              <w:t>Původní název</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jc w:val="center"/>
              <w:rPr>
                <w:rFonts w:ascii="Times New Roman" w:hAnsi="Times New Roman" w:eastAsia="Times New Roman" w:cs="Times New Roman"/>
                <w:b/>
                <w:b/>
                <w:bCs/>
                <w:color w:val="000000"/>
                <w:lang w:eastAsia="cs-CZ"/>
              </w:rPr>
            </w:pPr>
            <w:r>
              <w:rPr>
                <w:rFonts w:eastAsia="Times New Roman" w:cs="Times New Roman" w:ascii="Times New Roman" w:hAnsi="Times New Roman"/>
                <w:b/>
                <w:bCs/>
                <w:color w:val="000000"/>
                <w:lang w:eastAsia="cs-CZ"/>
              </w:rPr>
              <w:t>Nový</w:t>
            </w:r>
          </w:p>
          <w:p>
            <w:pPr>
              <w:pStyle w:val="Normal"/>
              <w:widowControl w:val="false"/>
              <w:spacing w:lineRule="auto" w:line="276" w:before="0" w:after="0"/>
              <w:jc w:val="center"/>
              <w:rPr>
                <w:rFonts w:ascii="Times New Roman" w:hAnsi="Times New Roman" w:eastAsia="Times New Roman" w:cs="Times New Roman"/>
                <w:b/>
                <w:b/>
                <w:bCs/>
                <w:color w:val="000000"/>
                <w:lang w:eastAsia="cs-CZ"/>
              </w:rPr>
            </w:pPr>
            <w:r>
              <w:rPr>
                <w:rFonts w:eastAsia="Times New Roman" w:cs="Times New Roman" w:ascii="Times New Roman" w:hAnsi="Times New Roman"/>
                <w:b/>
                <w:bCs/>
                <w:color w:val="000000"/>
                <w:lang w:eastAsia="cs-CZ"/>
              </w:rPr>
              <w:t>název</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jc w:val="center"/>
              <w:rPr>
                <w:rFonts w:ascii="Times New Roman" w:hAnsi="Times New Roman" w:eastAsia="Times New Roman" w:cs="Times New Roman"/>
                <w:b/>
                <w:b/>
                <w:bCs/>
                <w:color w:val="000000"/>
                <w:lang w:eastAsia="cs-CZ"/>
              </w:rPr>
            </w:pPr>
            <w:r>
              <w:rPr>
                <w:rFonts w:eastAsia="Times New Roman" w:cs="Times New Roman" w:ascii="Times New Roman" w:hAnsi="Times New Roman"/>
                <w:b/>
                <w:bCs/>
                <w:color w:val="000000"/>
                <w:lang w:eastAsia="cs-CZ"/>
              </w:rPr>
              <w:t>Rok</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jc w:val="center"/>
              <w:rPr>
                <w:rFonts w:ascii="Times New Roman" w:hAnsi="Times New Roman" w:eastAsia="Times New Roman" w:cs="Times New Roman"/>
                <w:b/>
                <w:b/>
                <w:bCs/>
                <w:color w:val="000000"/>
                <w:lang w:eastAsia="cs-CZ"/>
              </w:rPr>
            </w:pPr>
            <w:r>
              <w:rPr>
                <w:rFonts w:eastAsia="Times New Roman" w:cs="Times New Roman" w:ascii="Times New Roman" w:hAnsi="Times New Roman"/>
                <w:b/>
                <w:bCs/>
                <w:color w:val="000000"/>
                <w:lang w:eastAsia="cs-CZ"/>
              </w:rPr>
              <w:t>Původní</w:t>
            </w:r>
          </w:p>
          <w:p>
            <w:pPr>
              <w:pStyle w:val="Normal"/>
              <w:widowControl w:val="false"/>
              <w:spacing w:lineRule="auto" w:line="276" w:before="0" w:after="0"/>
              <w:jc w:val="center"/>
              <w:rPr>
                <w:rFonts w:ascii="Times New Roman" w:hAnsi="Times New Roman" w:eastAsia="Times New Roman" w:cs="Times New Roman"/>
                <w:b/>
                <w:b/>
                <w:bCs/>
                <w:color w:val="000000"/>
                <w:lang w:eastAsia="cs-CZ"/>
              </w:rPr>
            </w:pPr>
            <w:r>
              <w:rPr>
                <w:rFonts w:eastAsia="Times New Roman" w:cs="Times New Roman" w:ascii="Times New Roman" w:hAnsi="Times New Roman"/>
                <w:b/>
                <w:bCs/>
                <w:color w:val="000000"/>
                <w:lang w:eastAsia="cs-CZ"/>
              </w:rPr>
              <w:t>název</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0" w:after="0"/>
              <w:jc w:val="center"/>
              <w:rPr>
                <w:rFonts w:ascii="Times New Roman" w:hAnsi="Times New Roman" w:eastAsia="Times New Roman" w:cs="Times New Roman"/>
                <w:b/>
                <w:b/>
                <w:bCs/>
                <w:color w:val="000000"/>
                <w:lang w:eastAsia="cs-CZ"/>
              </w:rPr>
            </w:pPr>
            <w:r>
              <w:rPr>
                <w:rFonts w:eastAsia="Times New Roman" w:cs="Times New Roman" w:ascii="Times New Roman" w:hAnsi="Times New Roman"/>
                <w:b/>
                <w:bCs/>
                <w:color w:val="000000"/>
                <w:lang w:eastAsia="cs-CZ"/>
              </w:rPr>
              <w:t>Nový</w:t>
            </w:r>
          </w:p>
          <w:p>
            <w:pPr>
              <w:pStyle w:val="Normal"/>
              <w:widowControl w:val="false"/>
              <w:spacing w:lineRule="auto" w:line="276" w:before="0" w:after="0"/>
              <w:jc w:val="center"/>
              <w:rPr>
                <w:rFonts w:ascii="Times New Roman" w:hAnsi="Times New Roman" w:eastAsia="Times New Roman" w:cs="Times New Roman"/>
                <w:b/>
                <w:b/>
                <w:bCs/>
                <w:lang w:eastAsia="cs-CZ"/>
              </w:rPr>
            </w:pPr>
            <w:r>
              <w:rPr>
                <w:rFonts w:eastAsia="Times New Roman" w:cs="Times New Roman" w:ascii="Times New Roman" w:hAnsi="Times New Roman"/>
                <w:b/>
                <w:bCs/>
                <w:color w:val="000000"/>
                <w:lang w:eastAsia="cs-CZ"/>
              </w:rPr>
              <w:t>název</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2006</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surv_date</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survey_date</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photo_s</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photo_south</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2006</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x_laea</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th_lat</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photo_p</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photo_point</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2006</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y_laea</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th_long</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tree_height_srv</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tree_height_survey</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2009</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area_size</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parcel_area_ha</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tree_height_mat</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tree_height_maturity</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2009</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lc1_pct</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lc1_perc</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soil_plough</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lndmng_plough</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2009</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lc2_pct</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lc2_perc</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gps_alt</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gps_altitude</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2009</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lc1_species</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lc1_spec</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protected_area</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special_status</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2009</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lc2_species</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lc2_spec</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soil_stones</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soil_stones_perc</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2009</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land_mngt</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grazing</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area_size</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parcel_area_ha</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2009</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obs_dir</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obs_direct</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lc1_pct</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lc1_perc</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2009</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photo_e</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photo_east</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lu1_pct</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lu1_perc</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2009</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photo_w</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photo_west</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lu2_pct</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lu2_perc</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2009</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photo_n</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photo_north</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lc2_pct</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lc2_perc</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2009</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photo_s</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photo_south</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lc1_species</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lc1_spec</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2009</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photo_p</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photo_point</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lc2_species</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lc2_spec</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2009</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tree_height_srv</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tree_height_survey</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land_mngt</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grazing</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2009</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soil_plough</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lndmng_plough</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obs_dir</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obs_direct</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2009</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gps_alt</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gps_altitude</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photo_e</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photo_east</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2009</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soil_stones</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soil_stones_perc</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photo_w</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photo_west</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area_size</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parcel_area_ha</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photo_n</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photo_north</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lc1_pct</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lc1_perc</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photo_s</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photo_south</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lc2_pct</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lc2_perc</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photo_p</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photo_point</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lc1_species</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lc1_spec</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protected_area</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special_status</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lc2_species</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lc2_spec</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soil_plough</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lndmng_plough</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land_mngt</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grazing</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pi_extension</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office_pi</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obs_dir</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obs_direct</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trees_height_maturity</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tree_height_maturity</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photo_e</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photo_east</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trees_height_survey</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tree_height_survey</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photo_w</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photo_west</w:t>
            </w:r>
          </w:p>
        </w:tc>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2015</w:t>
            </w:r>
          </w:p>
        </w:tc>
        <w:tc>
          <w:tcPr>
            <w:tcW w:w="206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soil_stones</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soil_stones_perc</w:t>
            </w:r>
          </w:p>
        </w:tc>
      </w:tr>
      <w:tr>
        <w:trPr>
          <w:trHeight w:val="300" w:hRule="atLeast"/>
        </w:trPr>
        <w:tc>
          <w:tcPr>
            <w:tcW w:w="57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2012</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photo_n</w:t>
            </w:r>
          </w:p>
        </w:tc>
        <w:tc>
          <w:tcPr>
            <w:tcW w:w="18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photo_north</w:t>
            </w:r>
          </w:p>
        </w:tc>
        <w:tc>
          <w:tcPr>
            <w:tcW w:w="576" w:type="dxa"/>
            <w:tcBorders>
              <w:top w:val="single" w:sz="4" w:space="0" w:color="000000"/>
              <w:lef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r>
          </w:p>
        </w:tc>
        <w:tc>
          <w:tcPr>
            <w:tcW w:w="2060" w:type="dxa"/>
            <w:tcBorders>
              <w:top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r>
          </w:p>
        </w:tc>
        <w:tc>
          <w:tcPr>
            <w:tcW w:w="1971" w:type="dxa"/>
            <w:tcBorders>
              <w:top w:val="single" w:sz="4" w:space="0" w:color="000000"/>
            </w:tcBorders>
            <w:shd w:color="auto" w:fill="auto" w:val="clear"/>
            <w:vAlign w:val="bottom"/>
          </w:tcPr>
          <w:p>
            <w:pPr>
              <w:pStyle w:val="Normal"/>
              <w:keepNext w:val="true"/>
              <w:widowControl w:val="false"/>
              <w:spacing w:lineRule="auto" w:line="276" w:before="0" w:after="0"/>
              <w:jc w:val="center"/>
              <w:rPr>
                <w:rFonts w:ascii="Times New Roman" w:hAnsi="Times New Roman" w:eastAsia="Times New Roman" w:cs="Times New Roman"/>
                <w:lang w:eastAsia="cs-CZ"/>
              </w:rPr>
            </w:pPr>
            <w:r>
              <w:rPr>
                <w:rFonts w:eastAsia="Times New Roman" w:cs="Times New Roman" w:ascii="Times New Roman" w:hAnsi="Times New Roman"/>
                <w:lang w:eastAsia="cs-CZ"/>
              </w:rPr>
            </w:r>
          </w:p>
        </w:tc>
      </w:tr>
    </w:tbl>
    <w:p>
      <w:pPr>
        <w:pStyle w:val="Normal"/>
        <w:spacing w:lineRule="auto" w:line="360"/>
        <w:jc w:val="center"/>
        <w:rPr>
          <w:highlight w:val="lightGray"/>
        </w:rPr>
      </w:pPr>
      <w:bookmarkStart w:id="31" w:name="_Toc71550949"/>
      <w:r>
        <w:rPr/>
        <w:t xml:space="preserve">Tab. </w:t>
      </w:r>
      <w:r>
        <w:rPr/>
        <w:fldChar w:fldCharType="begin"/>
      </w:r>
      <w:r>
        <w:rPr/>
        <w:instrText> SEQ Tab. \* ARABIC </w:instrText>
      </w:r>
      <w:r>
        <w:rPr/>
        <w:fldChar w:fldCharType="separate"/>
      </w:r>
      <w:r>
        <w:rPr/>
        <w:t>3</w:t>
      </w:r>
      <w:r>
        <w:rPr/>
        <w:fldChar w:fldCharType="end"/>
      </w:r>
      <w:r>
        <w:rPr/>
        <w:t>: Změny názvů atributů</w:t>
      </w:r>
      <w:bookmarkEnd w:id="31"/>
    </w:p>
    <w:p>
      <w:pPr>
        <w:pStyle w:val="Heading2"/>
        <w:spacing w:lineRule="auto" w:line="360"/>
        <w:rPr>
          <w:highlight w:val="lightGray"/>
        </w:rPr>
      </w:pPr>
      <w:bookmarkStart w:id="32" w:name="_Toc71550997"/>
      <w:r>
        <w:rPr/>
        <w:t>Změna hodnot</w:t>
      </w:r>
      <w:bookmarkEnd w:id="32"/>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Pokud byly hodnoty atributu odlišné v jednotlivých letech a zároveň nabývaly platných hodnot, byly tyto hodnoty změněny tak, aby byly konzistentní. Tato změna byla realizována například u </w:t>
      </w:r>
      <w:r>
        <w:rPr>
          <w:rFonts w:cs="Times New Roman" w:ascii="Times New Roman" w:hAnsi="Times New Roman"/>
          <w:i/>
          <w:iCs/>
          <w:sz w:val="24"/>
          <w:szCs w:val="24"/>
        </w:rPr>
        <w:t>lc_lu_special_remark</w:t>
      </w:r>
      <w:r>
        <w:rPr>
          <w:rFonts w:cs="Times New Roman" w:ascii="Times New Roman" w:hAnsi="Times New Roman"/>
          <w:sz w:val="24"/>
          <w:szCs w:val="24"/>
        </w:rPr>
        <w:t xml:space="preserve"> a dokumentuje ji tabulka </w:t>
      </w:r>
      <w:r>
        <w:rPr>
          <w:rFonts w:cs="Times New Roman" w:ascii="Times New Roman" w:hAnsi="Times New Roman"/>
          <w:sz w:val="24"/>
          <w:szCs w:val="24"/>
          <w:highlight w:val="darkYellow"/>
        </w:rPr>
        <w:t>(Tab. 5)</w:t>
      </w:r>
      <w:r>
        <w:rPr>
          <w:rFonts w:cs="Times New Roman" w:ascii="Times New Roman" w:hAnsi="Times New Roman"/>
          <w:sz w:val="24"/>
          <w:szCs w:val="24"/>
        </w:rPr>
        <w:t>. Z tabulky je zřejmé, že rozdílné kódové hodnoty popisují stejnou vlastnost. Například v roce 2015 je dočasně zaplavené území (Temporary flooded) označeno hodnotou 10, avšak v roce 2018 je tato skutečnost zaznamenána hodnotou 9.</w:t>
      </w:r>
    </w:p>
    <w:tbl>
      <w:tblPr>
        <w:tblpPr w:vertAnchor="text" w:horzAnchor="text" w:tblpXSpec="center" w:leftFromText="141" w:rightFromText="141" w:tblpY="1"/>
        <w:tblW w:w="6819"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436"/>
        <w:gridCol w:w="2137"/>
        <w:gridCol w:w="1170"/>
        <w:gridCol w:w="2075"/>
      </w:tblGrid>
      <w:tr>
        <w:trPr/>
        <w:tc>
          <w:tcPr>
            <w:tcW w:w="1436" w:type="dxa"/>
            <w:tcBorders/>
          </w:tcPr>
          <w:p>
            <w:pPr>
              <w:pStyle w:val="Normal"/>
              <w:widowControl w:val="false"/>
              <w:spacing w:lineRule="auto" w:line="276"/>
              <w:jc w:val="center"/>
              <w:rPr>
                <w:rFonts w:ascii="Times New Roman" w:hAnsi="Times New Roman" w:cs="Times New Roman"/>
                <w:sz w:val="24"/>
                <w:szCs w:val="24"/>
              </w:rPr>
            </w:pPr>
            <w:r>
              <w:rPr>
                <w:rFonts w:cs="Times New Roman" w:ascii="Times New Roman" w:hAnsi="Times New Roman"/>
                <w:sz w:val="24"/>
                <w:szCs w:val="24"/>
              </w:rPr>
              <w:t>Původní kód</w:t>
            </w:r>
          </w:p>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(2015)</w:t>
            </w:r>
          </w:p>
        </w:tc>
        <w:tc>
          <w:tcPr>
            <w:tcW w:w="2137" w:type="dxa"/>
            <w:tcBorders/>
          </w:tcPr>
          <w:p>
            <w:pPr>
              <w:pStyle w:val="Normal"/>
              <w:widowControl w:val="false"/>
              <w:spacing w:lineRule="auto" w:line="276"/>
              <w:jc w:val="center"/>
              <w:rPr>
                <w:rFonts w:ascii="Times New Roman" w:hAnsi="Times New Roman" w:cs="Times New Roman"/>
                <w:sz w:val="24"/>
                <w:szCs w:val="24"/>
              </w:rPr>
            </w:pPr>
            <w:r>
              <w:rPr>
                <w:rFonts w:cs="Times New Roman" w:ascii="Times New Roman" w:hAnsi="Times New Roman"/>
                <w:sz w:val="24"/>
                <w:szCs w:val="24"/>
              </w:rPr>
              <w:t xml:space="preserve">Popis </w:t>
            </w:r>
          </w:p>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(2015)</w:t>
            </w:r>
          </w:p>
        </w:tc>
        <w:tc>
          <w:tcPr>
            <w:tcW w:w="1170" w:type="dxa"/>
            <w:tcBorders/>
          </w:tcPr>
          <w:p>
            <w:pPr>
              <w:pStyle w:val="Normal"/>
              <w:widowControl w:val="false"/>
              <w:spacing w:lineRule="auto" w:line="276"/>
              <w:jc w:val="center"/>
              <w:rPr>
                <w:rFonts w:ascii="Times New Roman" w:hAnsi="Times New Roman" w:cs="Times New Roman"/>
                <w:sz w:val="24"/>
                <w:szCs w:val="24"/>
              </w:rPr>
            </w:pPr>
            <w:r>
              <w:rPr>
                <w:rFonts w:cs="Times New Roman" w:ascii="Times New Roman" w:hAnsi="Times New Roman"/>
                <w:sz w:val="24"/>
                <w:szCs w:val="24"/>
              </w:rPr>
              <w:t>Nový kód</w:t>
            </w:r>
          </w:p>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(2018)</w:t>
            </w:r>
          </w:p>
        </w:tc>
        <w:tc>
          <w:tcPr>
            <w:tcW w:w="2075" w:type="dxa"/>
            <w:tcBorders/>
          </w:tcPr>
          <w:p>
            <w:pPr>
              <w:pStyle w:val="Normal"/>
              <w:widowControl w:val="false"/>
              <w:spacing w:lineRule="auto" w:line="276"/>
              <w:jc w:val="center"/>
              <w:rPr>
                <w:rFonts w:ascii="Times New Roman" w:hAnsi="Times New Roman" w:cs="Times New Roman"/>
                <w:sz w:val="24"/>
                <w:szCs w:val="24"/>
              </w:rPr>
            </w:pPr>
            <w:r>
              <w:rPr>
                <w:rFonts w:cs="Times New Roman" w:ascii="Times New Roman" w:hAnsi="Times New Roman"/>
                <w:sz w:val="24"/>
                <w:szCs w:val="24"/>
              </w:rPr>
              <w:t>Popis</w:t>
            </w:r>
          </w:p>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(2018)</w:t>
            </w:r>
          </w:p>
        </w:tc>
      </w:tr>
      <w:tr>
        <w:trPr/>
        <w:tc>
          <w:tcPr>
            <w:tcW w:w="143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w:t>
            </w:r>
          </w:p>
        </w:tc>
        <w:tc>
          <w:tcPr>
            <w:tcW w:w="2137"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Tilled and/or sowed</w:t>
            </w:r>
          </w:p>
        </w:tc>
        <w:tc>
          <w:tcPr>
            <w:tcW w:w="117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w:t>
            </w:r>
          </w:p>
        </w:tc>
        <w:tc>
          <w:tcPr>
            <w:tcW w:w="2075"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Tilled/sowed</w:t>
            </w:r>
          </w:p>
        </w:tc>
      </w:tr>
      <w:tr>
        <w:trPr/>
        <w:tc>
          <w:tcPr>
            <w:tcW w:w="143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w:t>
            </w:r>
          </w:p>
        </w:tc>
        <w:tc>
          <w:tcPr>
            <w:tcW w:w="2137"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Harvested field</w:t>
            </w:r>
          </w:p>
        </w:tc>
        <w:tc>
          <w:tcPr>
            <w:tcW w:w="117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w:t>
            </w:r>
          </w:p>
        </w:tc>
        <w:tc>
          <w:tcPr>
            <w:tcW w:w="2075"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Harvested field</w:t>
            </w:r>
          </w:p>
        </w:tc>
      </w:tr>
      <w:tr>
        <w:trPr/>
        <w:tc>
          <w:tcPr>
            <w:tcW w:w="143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7</w:t>
            </w:r>
          </w:p>
        </w:tc>
        <w:tc>
          <w:tcPr>
            <w:tcW w:w="2137"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No remark</w:t>
            </w:r>
          </w:p>
        </w:tc>
        <w:tc>
          <w:tcPr>
            <w:tcW w:w="117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10</w:t>
            </w:r>
          </w:p>
        </w:tc>
        <w:tc>
          <w:tcPr>
            <w:tcW w:w="2075"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No remark</w:t>
            </w:r>
          </w:p>
        </w:tc>
      </w:tr>
      <w:tr>
        <w:trPr/>
        <w:tc>
          <w:tcPr>
            <w:tcW w:w="143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8</w:t>
            </w:r>
          </w:p>
        </w:tc>
        <w:tc>
          <w:tcPr>
            <w:tcW w:w="2137"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Not relevant</w:t>
            </w:r>
          </w:p>
        </w:tc>
        <w:tc>
          <w:tcPr>
            <w:tcW w:w="117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88</w:t>
            </w:r>
          </w:p>
        </w:tc>
        <w:tc>
          <w:tcPr>
            <w:tcW w:w="2075"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Not relevant</w:t>
            </w:r>
          </w:p>
        </w:tc>
      </w:tr>
      <w:tr>
        <w:trPr/>
        <w:tc>
          <w:tcPr>
            <w:tcW w:w="143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9</w:t>
            </w:r>
          </w:p>
        </w:tc>
        <w:tc>
          <w:tcPr>
            <w:tcW w:w="2137"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Temporary dry</w:t>
            </w:r>
          </w:p>
        </w:tc>
        <w:tc>
          <w:tcPr>
            <w:tcW w:w="117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8</w:t>
            </w:r>
          </w:p>
        </w:tc>
        <w:tc>
          <w:tcPr>
            <w:tcW w:w="2075"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Temporary dry</w:t>
            </w:r>
          </w:p>
        </w:tc>
      </w:tr>
      <w:tr>
        <w:trPr/>
        <w:tc>
          <w:tcPr>
            <w:tcW w:w="143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10</w:t>
            </w:r>
          </w:p>
        </w:tc>
        <w:tc>
          <w:tcPr>
            <w:tcW w:w="2137" w:type="dxa"/>
            <w:tcBorders/>
          </w:tcPr>
          <w:p>
            <w:pPr>
              <w:pStyle w:val="Normal"/>
              <w:keepNext w:val="true"/>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Temporary flooded</w:t>
            </w:r>
          </w:p>
        </w:tc>
        <w:tc>
          <w:tcPr>
            <w:tcW w:w="1170" w:type="dxa"/>
            <w:tcBorders/>
          </w:tcPr>
          <w:p>
            <w:pPr>
              <w:pStyle w:val="Normal"/>
              <w:keepNext w:val="true"/>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9</w:t>
            </w:r>
          </w:p>
        </w:tc>
        <w:tc>
          <w:tcPr>
            <w:tcW w:w="2075" w:type="dxa"/>
            <w:tcBorders/>
          </w:tcPr>
          <w:p>
            <w:pPr>
              <w:pStyle w:val="Normal"/>
              <w:keepNext w:val="true"/>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Temporary flooded</w:t>
            </w:r>
          </w:p>
        </w:tc>
      </w:tr>
    </w:tbl>
    <w:p>
      <w:pPr>
        <w:pStyle w:val="Heading3"/>
        <w:numPr>
          <w:ilvl w:val="0"/>
          <w:numId w:val="0"/>
        </w:numPr>
        <w:spacing w:lineRule="auto" w:line="360"/>
        <w:ind w:left="0" w:hanging="0"/>
        <w:rPr>
          <w:rFonts w:ascii="Times New Roman" w:hAnsi="Times New Roman" w:cs="Times New Roman"/>
        </w:rPr>
      </w:pPr>
      <w:r>
        <w:rPr>
          <w:rFonts w:cs="Times New Roman" w:ascii="Times New Roman" w:hAnsi="Times New Roman"/>
        </w:rPr>
      </w:r>
    </w:p>
    <w:p>
      <w:pPr>
        <w:pStyle w:val="Heading3"/>
        <w:numPr>
          <w:ilvl w:val="0"/>
          <w:numId w:val="0"/>
        </w:numPr>
        <w:spacing w:lineRule="auto" w:line="360"/>
        <w:ind w:left="0" w:hanging="0"/>
        <w:rPr>
          <w:highlight w:val="lightGray"/>
        </w:rPr>
      </w:pPr>
      <w:r>
        <w:rPr>
          <w:highlight w:val="lightGray"/>
        </w:rPr>
      </w:r>
    </w:p>
    <w:p>
      <w:pPr>
        <w:pStyle w:val="Normal"/>
        <w:pBdr/>
        <w:spacing w:lineRule="auto" w:line="360" w:before="0" w:after="160"/>
        <w:rPr>
          <w:highlight w:val="lightGray"/>
        </w:rPr>
        <w:framePr w:w="4685" w:h="269" w:x="1853" w:y="1" w:hSpace="141" w:vSpace="0" w:wrap="around" w:vAnchor="text" w:hAnchor="text" w:hRule="exact"/>
        <w:pBdr/>
      </w:pPr>
      <w:bookmarkStart w:id="33" w:name="_Toc7155095011"/>
      <w:r>
        <w:rPr/>
        <w:t xml:space="preserve">Tab. </w:t>
      </w:r>
      <w:r>
        <w:rPr/>
        <w:fldChar w:fldCharType="begin"/>
      </w:r>
      <w:r>
        <w:rPr/>
        <w:instrText> SEQ Tab. \* ARABIC </w:instrText>
      </w:r>
      <w:r>
        <w:rPr/>
        <w:fldChar w:fldCharType="separate"/>
      </w:r>
      <w:r>
        <w:rPr/>
        <w:t>4</w:t>
      </w:r>
      <w:r>
        <w:rPr/>
        <w:fldChar w:fldCharType="end"/>
      </w:r>
      <w:r>
        <w:rPr/>
        <w:t>: Změna hodnot atributu lc_lu_special_remark</w:t>
      </w:r>
      <w:bookmarkEnd w:id="33"/>
    </w:p>
    <w:p>
      <w:pPr>
        <w:pStyle w:val="Normal"/>
        <w:spacing w:lineRule="auto" w:line="360"/>
        <w:rPr>
          <w:highlight w:val="lightGray"/>
        </w:rPr>
      </w:pPr>
      <w:r>
        <w:rPr>
          <w:highlight w:val="lightGray"/>
        </w:rPr>
      </w:r>
    </w:p>
    <w:p>
      <w:pPr>
        <w:pStyle w:val="Heading3"/>
        <w:numPr>
          <w:ilvl w:val="0"/>
          <w:numId w:val="0"/>
        </w:numPr>
        <w:spacing w:lineRule="auto" w:line="360"/>
        <w:ind w:left="0" w:hanging="0"/>
        <w:rPr>
          <w:highlight w:val="lightGray"/>
        </w:rPr>
      </w:pPr>
      <w:r>
        <w:rPr>
          <w:highlight w:val="lightGray"/>
        </w:rPr>
      </w:r>
    </w:p>
    <w:p>
      <w:pPr>
        <w:pStyle w:val="Heading3"/>
        <w:numPr>
          <w:ilvl w:val="0"/>
          <w:numId w:val="0"/>
        </w:numPr>
        <w:spacing w:lineRule="auto" w:line="360"/>
        <w:ind w:left="0" w:hanging="0"/>
        <w:rPr>
          <w:highlight w:val="lightGray"/>
        </w:rPr>
      </w:pPr>
      <w:r>
        <w:rPr>
          <w:highlight w:val="lightGray"/>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Jednotlivé případy, u kterých byly měněny hodnoty atributů, byly pečlivě posuzovány. Z důvodu, aby byla úprava provedena správným způsobem a nevznikly nové nepřesnosti, byla využita nejen dokumentace dostupná na stránkách EUROSTATu [</w:t>
      </w:r>
      <w:r>
        <w:rPr>
          <w:rFonts w:cs="Times New Roman" w:ascii="Times New Roman" w:hAnsi="Times New Roman"/>
          <w:sz w:val="24"/>
          <w:szCs w:val="24"/>
          <w:highlight w:val="darkYellow"/>
        </w:rPr>
        <w:t>X</w:t>
      </w:r>
      <w:r>
        <w:rPr>
          <w:rFonts w:cs="Times New Roman" w:ascii="Times New Roman" w:hAnsi="Times New Roman"/>
          <w:sz w:val="24"/>
          <w:szCs w:val="24"/>
        </w:rPr>
        <w:t xml:space="preserve">], ale také výše zmíněný článek </w:t>
      </w:r>
      <w:r>
        <w:rPr>
          <w:rFonts w:cs="Times New Roman" w:ascii="Times New Roman" w:hAnsi="Times New Roman"/>
          <w:sz w:val="24"/>
          <w:szCs w:val="24"/>
          <w:highlight w:val="darkYellow"/>
        </w:rPr>
        <w:t>[3]</w:t>
      </w:r>
      <w:r>
        <w:rPr>
          <w:rFonts w:cs="Times New Roman" w:ascii="Times New Roman" w:hAnsi="Times New Roman"/>
          <w:sz w:val="24"/>
          <w:szCs w:val="24"/>
        </w:rPr>
        <w:t xml:space="preserve"> a jeho výsledky. Převážná většina těchto změn byla totožná se změnami uvedenými v článku </w:t>
      </w:r>
      <w:r>
        <w:rPr>
          <w:rFonts w:cs="Times New Roman" w:ascii="Times New Roman" w:hAnsi="Times New Roman"/>
          <w:sz w:val="24"/>
          <w:szCs w:val="24"/>
          <w:highlight w:val="darkYellow"/>
        </w:rPr>
        <w:t>[3]</w:t>
      </w:r>
      <w:r>
        <w:rPr>
          <w:rFonts w:cs="Times New Roman" w:ascii="Times New Roman" w:hAnsi="Times New Roman"/>
          <w:sz w:val="24"/>
          <w:szCs w:val="24"/>
        </w:rPr>
        <w:t>.</w:t>
      </w:r>
    </w:p>
    <w:p>
      <w:pPr>
        <w:pStyle w:val="Normal"/>
        <w:spacing w:lineRule="auto" w:line="360"/>
        <w:ind w:firstLine="576"/>
        <w:jc w:val="both"/>
        <w:rPr>
          <w:rFonts w:ascii="Times New Roman" w:hAnsi="Times New Roman" w:cs="Times New Roman"/>
          <w:sz w:val="24"/>
          <w:szCs w:val="24"/>
        </w:rPr>
      </w:pPr>
      <w:r>
        <mc:AlternateContent>
          <mc:Choice Requires="wps">
            <w:drawing>
              <wp:anchor behindDoc="0" distT="0" distB="0" distL="114300" distR="114300" simplePos="0" locked="0" layoutInCell="0" allowOverlap="1" relativeHeight="18" wp14:anchorId="1083CAE5">
                <wp:simplePos x="0" y="0"/>
                <wp:positionH relativeFrom="column">
                  <wp:posOffset>23495</wp:posOffset>
                </wp:positionH>
                <wp:positionV relativeFrom="paragraph">
                  <wp:posOffset>2593340</wp:posOffset>
                </wp:positionV>
                <wp:extent cx="5328920" cy="170180"/>
                <wp:effectExtent l="0" t="0" r="0" b="0"/>
                <wp:wrapTopAndBottom/>
                <wp:docPr id="14" name="Textové pole 25"/>
                <a:graphic xmlns:a="http://schemas.openxmlformats.org/drawingml/2006/main">
                  <a:graphicData uri="http://schemas.microsoft.com/office/word/2010/wordprocessingShape">
                    <wps:wsp>
                      <wps:cNvSpPr/>
                      <wps:spPr>
                        <a:xfrm>
                          <a:off x="0" y="0"/>
                          <a:ext cx="5328360" cy="169560"/>
                        </a:xfrm>
                        <a:prstGeom prst="rect">
                          <a:avLst/>
                        </a:prstGeom>
                        <a:solidFill>
                          <a:srgbClr val="ffffff"/>
                        </a:solidFill>
                        <a:ln w="0">
                          <a:noFill/>
                        </a:ln>
                      </wps:spPr>
                      <wps:style>
                        <a:lnRef idx="0"/>
                        <a:fillRef idx="0"/>
                        <a:effectRef idx="0"/>
                        <a:fontRef idx="minor"/>
                      </wps:style>
                      <wps:txbx>
                        <w:txbxContent>
                          <w:p>
                            <w:pPr>
                              <w:pStyle w:val="FrameContents"/>
                              <w:spacing w:before="0" w:after="160"/>
                              <w:jc w:val="center"/>
                              <w:rPr>
                                <w:color w:val="000000"/>
                              </w:rPr>
                            </w:pPr>
                            <w:bookmarkStart w:id="34" w:name="_Toc71550963"/>
                            <w:r>
                              <w:rPr>
                                <w:color w:val="000000"/>
                              </w:rPr>
                              <w:t xml:space="preserve">Obr.  </w:t>
                            </w:r>
                            <w:r>
                              <w:rPr>
                                <w:color w:val="000000"/>
                              </w:rPr>
                              <w:fldChar w:fldCharType="begin"/>
                            </w:r>
                            <w:r>
                              <w:rPr>
                                <w:color w:val="000000"/>
                              </w:rPr>
                              <w:instrText> SEQ Obr._ \* ARABIC </w:instrText>
                            </w:r>
                            <w:r>
                              <w:rPr>
                                <w:color w:val="000000"/>
                              </w:rPr>
                              <w:fldChar w:fldCharType="separate"/>
                            </w:r>
                            <w:r>
                              <w:rPr>
                                <w:color w:val="000000"/>
                              </w:rPr>
                              <w:t>5</w:t>
                            </w:r>
                            <w:r>
                              <w:rPr>
                                <w:color w:val="000000"/>
                              </w:rPr>
                              <w:fldChar w:fldCharType="end"/>
                            </w:r>
                            <w:r>
                              <w:rPr>
                                <w:color w:val="000000"/>
                              </w:rPr>
                              <w:t>: Ukázka souboru obsahujícího SQL příkazy pro změnu hodnot atributů</w:t>
                            </w:r>
                            <w:bookmarkEnd w:id="34"/>
                          </w:p>
                        </w:txbxContent>
                      </wps:txbx>
                      <wps:bodyPr lIns="0" rIns="0" tIns="0" bIns="0">
                        <a:spAutoFit/>
                      </wps:bodyPr>
                    </wps:wsp>
                  </a:graphicData>
                </a:graphic>
              </wp:anchor>
            </w:drawing>
          </mc:Choice>
          <mc:Fallback>
            <w:pict>
              <v:rect id="shape_0" ID="Textové pole 25" fillcolor="white" stroked="f" style="position:absolute;margin-left:1.85pt;margin-top:204.2pt;width:419.5pt;height:13.3pt;mso-wrap-style:square;v-text-anchor:top" wp14:anchorId="1083CAE5">
                <v:fill o:detectmouseclick="t" type="solid" color2="black"/>
                <v:stroke color="#3465a4" joinstyle="round" endcap="flat"/>
                <v:textbox>
                  <w:txbxContent>
                    <w:p>
                      <w:pPr>
                        <w:pStyle w:val="FrameContents"/>
                        <w:spacing w:before="0" w:after="160"/>
                        <w:jc w:val="center"/>
                        <w:rPr>
                          <w:color w:val="000000"/>
                        </w:rPr>
                      </w:pPr>
                      <w:bookmarkStart w:id="35" w:name="_Toc71550963"/>
                      <w:r>
                        <w:rPr>
                          <w:color w:val="000000"/>
                        </w:rPr>
                        <w:t xml:space="preserve">Obr.  </w:t>
                      </w:r>
                      <w:r>
                        <w:rPr>
                          <w:color w:val="000000"/>
                        </w:rPr>
                        <w:fldChar w:fldCharType="begin"/>
                      </w:r>
                      <w:r>
                        <w:rPr>
                          <w:color w:val="000000"/>
                        </w:rPr>
                        <w:instrText> SEQ Obr._ \* ARABIC </w:instrText>
                      </w:r>
                      <w:r>
                        <w:rPr>
                          <w:color w:val="000000"/>
                        </w:rPr>
                        <w:fldChar w:fldCharType="separate"/>
                      </w:r>
                      <w:r>
                        <w:rPr>
                          <w:color w:val="000000"/>
                        </w:rPr>
                        <w:t>5</w:t>
                      </w:r>
                      <w:r>
                        <w:rPr>
                          <w:color w:val="000000"/>
                        </w:rPr>
                        <w:fldChar w:fldCharType="end"/>
                      </w:r>
                      <w:r>
                        <w:rPr>
                          <w:color w:val="000000"/>
                        </w:rPr>
                        <w:t>: Ukázka souboru obsahujícího SQL příkazy pro změnu hodnot atributů</w:t>
                      </w:r>
                      <w:bookmarkEnd w:id="35"/>
                    </w:p>
                  </w:txbxContent>
                </v:textbox>
                <w10:wrap type="topAndBottom"/>
              </v:rect>
            </w:pict>
          </mc:Fallback>
        </mc:AlternateContent>
        <w:drawing>
          <wp:anchor behindDoc="0" distT="0" distB="0" distL="114300" distR="114300" simplePos="0" locked="0" layoutInCell="0" allowOverlap="1" relativeHeight="17">
            <wp:simplePos x="0" y="0"/>
            <wp:positionH relativeFrom="margin">
              <wp:posOffset>23495</wp:posOffset>
            </wp:positionH>
            <wp:positionV relativeFrom="paragraph">
              <wp:posOffset>1057275</wp:posOffset>
            </wp:positionV>
            <wp:extent cx="5327650" cy="1479550"/>
            <wp:effectExtent l="0" t="0" r="0" b="0"/>
            <wp:wrapTopAndBottom/>
            <wp:docPr id="16" name="Obrázek 2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22" descr="Obsah obrázku text&#10;&#10;Popis byl vytvořen automaticky"/>
                    <pic:cNvPicPr>
                      <a:picLocks noChangeAspect="1" noChangeArrowheads="1"/>
                    </pic:cNvPicPr>
                  </pic:nvPicPr>
                  <pic:blipFill>
                    <a:blip r:embed="rId13"/>
                    <a:stretch>
                      <a:fillRect/>
                    </a:stretch>
                  </pic:blipFill>
                  <pic:spPr bwMode="auto">
                    <a:xfrm>
                      <a:off x="0" y="0"/>
                      <a:ext cx="5327650" cy="1479550"/>
                    </a:xfrm>
                    <a:prstGeom prst="rect">
                      <a:avLst/>
                    </a:prstGeom>
                  </pic:spPr>
                </pic:pic>
              </a:graphicData>
            </a:graphic>
          </wp:anchor>
        </w:drawing>
      </w:r>
      <w:r>
        <w:rPr>
          <w:rFonts w:cs="Times New Roman" w:ascii="Times New Roman" w:hAnsi="Times New Roman"/>
          <w:sz w:val="24"/>
          <w:szCs w:val="24"/>
        </w:rPr>
        <w:t>Dílčí korekce byly zapisovány do pěti oddělených souborů podle roku, pro který měla být změna aplikována. Zápis byl prováděn ve formě SQL příkazů. Příklad části dokumentu, obsahujícího změny hodnot atributů pro rok 2015, je znázorněn na obrázku (</w:t>
      </w:r>
      <w:r>
        <w:rPr>
          <w:rFonts w:cs="Times New Roman" w:ascii="Times New Roman" w:hAnsi="Times New Roman"/>
          <w:sz w:val="24"/>
          <w:szCs w:val="24"/>
          <w:highlight w:val="darkYellow"/>
        </w:rPr>
        <w:t>Obr.</w:t>
      </w:r>
      <w:r>
        <w:rPr>
          <w:rFonts w:cs="Times New Roman" w:ascii="Times New Roman" w:hAnsi="Times New Roman"/>
          <w:sz w:val="24"/>
          <w:szCs w:val="24"/>
        </w:rPr>
        <w:t>).</w:t>
      </w:r>
    </w:p>
    <w:p>
      <w:pPr>
        <w:pStyle w:val="Heading3"/>
        <w:spacing w:lineRule="auto" w:line="360"/>
        <w:rPr>
          <w:highlight w:val="lightGray"/>
        </w:rPr>
      </w:pPr>
      <w:bookmarkStart w:id="36" w:name="_Toc71550998"/>
      <w:r>
        <w:rPr/>
        <w:t>Land cover a land use</w:t>
      </w:r>
      <w:bookmarkEnd w:id="36"/>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V případě atributů land cover (</w:t>
      </w:r>
      <w:r>
        <w:rPr>
          <w:rFonts w:cs="Times New Roman" w:ascii="Times New Roman" w:hAnsi="Times New Roman"/>
          <w:i/>
          <w:iCs/>
          <w:sz w:val="24"/>
          <w:szCs w:val="24"/>
        </w:rPr>
        <w:t>lc1</w:t>
      </w:r>
      <w:r>
        <w:rPr>
          <w:rFonts w:cs="Times New Roman" w:ascii="Times New Roman" w:hAnsi="Times New Roman"/>
          <w:sz w:val="24"/>
          <w:szCs w:val="24"/>
        </w:rPr>
        <w:t xml:space="preserve">, </w:t>
      </w:r>
      <w:r>
        <w:rPr>
          <w:rFonts w:cs="Times New Roman" w:ascii="Times New Roman" w:hAnsi="Times New Roman"/>
          <w:i/>
          <w:iCs/>
          <w:sz w:val="24"/>
          <w:szCs w:val="24"/>
        </w:rPr>
        <w:t>lc2</w:t>
      </w:r>
      <w:r>
        <w:rPr>
          <w:rFonts w:cs="Times New Roman" w:ascii="Times New Roman" w:hAnsi="Times New Roman"/>
          <w:sz w:val="24"/>
          <w:szCs w:val="24"/>
        </w:rPr>
        <w:t>) a land use (</w:t>
      </w:r>
      <w:r>
        <w:rPr>
          <w:rFonts w:cs="Times New Roman" w:ascii="Times New Roman" w:hAnsi="Times New Roman"/>
          <w:i/>
          <w:iCs/>
          <w:sz w:val="24"/>
          <w:szCs w:val="24"/>
        </w:rPr>
        <w:t>lu1</w:t>
      </w:r>
      <w:r>
        <w:rPr>
          <w:rFonts w:cs="Times New Roman" w:ascii="Times New Roman" w:hAnsi="Times New Roman"/>
          <w:sz w:val="24"/>
          <w:szCs w:val="24"/>
        </w:rPr>
        <w:t xml:space="preserve">, </w:t>
      </w:r>
      <w:r>
        <w:rPr>
          <w:rFonts w:cs="Times New Roman" w:ascii="Times New Roman" w:hAnsi="Times New Roman"/>
          <w:i/>
          <w:iCs/>
          <w:sz w:val="24"/>
          <w:szCs w:val="24"/>
        </w:rPr>
        <w:t>lu</w:t>
      </w:r>
      <w:r>
        <w:rPr>
          <w:rFonts w:cs="Times New Roman" w:ascii="Times New Roman" w:hAnsi="Times New Roman"/>
          <w:sz w:val="24"/>
          <w:szCs w:val="24"/>
        </w:rPr>
        <w:t>2) byly hodnoty těchto atributů harmonizovány odlišně oproti ostatním. Pro vytvoření SQL příkazů byly využity tabulky vytvořené Ing. Tomášem Boučkem. Tyto tabulky byly vytvořeny pro atributy</w:t>
      </w:r>
      <w:r>
        <w:rPr>
          <w:rFonts w:cs="Times New Roman" w:ascii="Times New Roman" w:hAnsi="Times New Roman"/>
          <w:i/>
          <w:iCs/>
          <w:sz w:val="24"/>
          <w:szCs w:val="24"/>
        </w:rPr>
        <w:t xml:space="preserve"> lu</w:t>
      </w:r>
      <w:r>
        <w:rPr>
          <w:rFonts w:cs="Times New Roman" w:ascii="Times New Roman" w:hAnsi="Times New Roman"/>
          <w:sz w:val="24"/>
          <w:szCs w:val="24"/>
        </w:rPr>
        <w:t xml:space="preserve"> a </w:t>
      </w:r>
      <w:r>
        <w:rPr>
          <w:rFonts w:cs="Times New Roman" w:ascii="Times New Roman" w:hAnsi="Times New Roman"/>
          <w:i/>
          <w:iCs/>
          <w:sz w:val="24"/>
          <w:szCs w:val="24"/>
        </w:rPr>
        <w:t xml:space="preserve">lc </w:t>
      </w:r>
      <w:r>
        <w:rPr>
          <w:rFonts w:cs="Times New Roman" w:ascii="Times New Roman" w:hAnsi="Times New Roman"/>
          <w:sz w:val="24"/>
          <w:szCs w:val="24"/>
        </w:rPr>
        <w:t>jednotlivých let. V řádcích jsou zaznamenány třídy používané ve vybraném roce a ve sloupcích třídy z roku 2018. Pokud si dvě zvolené třídy odpovídají, je v buňce na průsečíku daného řádku a sloupce hodnota 1. V opačném případě obsahuje buňka hodnotu 0.</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Na základě výše popsaných tabulek byly pomocí skriptu napsaného v jazyce Python automatizovaně vygenerovány SQL příkazy. Pokud se v jednom řádku tabulky vyskytovalo více hodnot 1 (danou třídu je možné převést do vícero tříd z roku 2018), byla místo této třídy nastavena hodnota 8, představující nerelevantní data. Taktéž u tříd, v jejichž řádku byly pouze hodnoty 0 (daná třída zanikla a v současnosti neexistuje žádná ekvivalentní třída), byla nastavena hodnota 8. Z důvodu, aby byly zachovány i původní kódy, byly pro atributy land cover a land use vytvořeny odpovídající atributy </w:t>
      </w:r>
      <w:r>
        <w:rPr>
          <w:rFonts w:cs="Times New Roman" w:ascii="Times New Roman" w:hAnsi="Times New Roman"/>
          <w:i/>
          <w:iCs/>
          <w:sz w:val="24"/>
          <w:szCs w:val="24"/>
        </w:rPr>
        <w:t>lc1_h</w:t>
      </w:r>
      <w:r>
        <w:rPr>
          <w:rFonts w:cs="Times New Roman" w:ascii="Times New Roman" w:hAnsi="Times New Roman"/>
          <w:sz w:val="24"/>
          <w:szCs w:val="24"/>
        </w:rPr>
        <w:t xml:space="preserve">, </w:t>
      </w:r>
      <w:r>
        <w:rPr>
          <w:rFonts w:cs="Times New Roman" w:ascii="Times New Roman" w:hAnsi="Times New Roman"/>
          <w:i/>
          <w:iCs/>
          <w:sz w:val="24"/>
          <w:szCs w:val="24"/>
        </w:rPr>
        <w:t>lc2_h</w:t>
      </w:r>
      <w:r>
        <w:rPr>
          <w:rFonts w:cs="Times New Roman" w:ascii="Times New Roman" w:hAnsi="Times New Roman"/>
          <w:sz w:val="24"/>
          <w:szCs w:val="24"/>
        </w:rPr>
        <w:t xml:space="preserve">, </w:t>
      </w:r>
      <w:r>
        <w:rPr>
          <w:rFonts w:cs="Times New Roman" w:ascii="Times New Roman" w:hAnsi="Times New Roman"/>
          <w:i/>
          <w:iCs/>
          <w:sz w:val="24"/>
          <w:szCs w:val="24"/>
        </w:rPr>
        <w:t>lu1_h</w:t>
      </w:r>
      <w:r>
        <w:rPr>
          <w:rFonts w:cs="Times New Roman" w:ascii="Times New Roman" w:hAnsi="Times New Roman"/>
          <w:sz w:val="24"/>
          <w:szCs w:val="24"/>
        </w:rPr>
        <w:t xml:space="preserve">, </w:t>
      </w:r>
      <w:r>
        <w:rPr>
          <w:rFonts w:cs="Times New Roman" w:ascii="Times New Roman" w:hAnsi="Times New Roman"/>
          <w:i/>
          <w:iCs/>
          <w:sz w:val="24"/>
          <w:szCs w:val="24"/>
        </w:rPr>
        <w:t>lu2_h</w:t>
      </w:r>
      <w:r>
        <w:rPr>
          <w:rFonts w:cs="Times New Roman" w:ascii="Times New Roman" w:hAnsi="Times New Roman"/>
          <w:sz w:val="24"/>
          <w:szCs w:val="24"/>
        </w:rPr>
        <w:t xml:space="preserve">, do kterých byly zapsány harmonizované hodnoty. </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Jiný způsob harmonizace těchto atributů je popsán v článku [</w:t>
      </w:r>
      <w:r>
        <w:rPr>
          <w:rFonts w:cs="Times New Roman" w:ascii="Times New Roman" w:hAnsi="Times New Roman"/>
          <w:sz w:val="24"/>
          <w:szCs w:val="24"/>
          <w:highlight w:val="darkYellow"/>
        </w:rPr>
        <w:t>3</w:t>
      </w:r>
      <w:r>
        <w:rPr>
          <w:rFonts w:cs="Times New Roman" w:ascii="Times New Roman" w:hAnsi="Times New Roman"/>
          <w:sz w:val="24"/>
          <w:szCs w:val="24"/>
        </w:rPr>
        <w:t>]. Zde je zřejmá snaha harmonizovat veškeré hodnoty za každou cenu. V případě, že se některá třída v průběhu let rozdělila do vícero podrobných tříd, je tato třída změněna na odpovídající třídu nadřazenou. Příkladem může být třída C12 „Coniferous forest“ z roku 2006. V roce 2018 existuje odpovídající třída C20 „Coniferous woodland“, avšak ta se dále dělí na podtřídy C21 „Spruce dominated coniferous woodland“, C22 „Pine dominated coniferous woodland“ a C23 „Other coniferous woodland“. Harmonizace popsaná v článku [</w:t>
      </w:r>
      <w:r>
        <w:rPr>
          <w:rFonts w:cs="Times New Roman" w:ascii="Times New Roman" w:hAnsi="Times New Roman"/>
          <w:sz w:val="24"/>
          <w:szCs w:val="24"/>
          <w:highlight w:val="darkYellow"/>
        </w:rPr>
        <w:t>3</w:t>
      </w:r>
      <w:r>
        <w:rPr>
          <w:rFonts w:cs="Times New Roman" w:ascii="Times New Roman" w:hAnsi="Times New Roman"/>
          <w:sz w:val="24"/>
          <w:szCs w:val="24"/>
        </w:rPr>
        <w:t>] spočívá ve změně třídy C12 na třídu C20. Tímto způsobem však dochází ke kombinaci land cover tříd různých úrovní. Třídy, které byly použity v některém měření v letech 2006, 2009, 2012, 2015 a nemají ekvivalent v roce 2018 (třída zanikla), nejsou nijak upraveny. Tato skutečnost znepřehledňuje daný atribut. Příkladem je třída land use U500 „Wetland“, která existovala pouze v roce 2006.</w:t>
      </w:r>
    </w:p>
    <w:p>
      <w:pPr>
        <w:pStyle w:val="Heading3"/>
        <w:spacing w:lineRule="auto" w:line="360"/>
        <w:rPr>
          <w:highlight w:val="lightGray"/>
        </w:rPr>
      </w:pPr>
      <w:bookmarkStart w:id="37" w:name="_Toc71550999"/>
      <w:r>
        <w:rPr/>
        <w:t>Observation distance</w:t>
      </w:r>
      <w:bookmarkEnd w:id="37"/>
      <w:r>
        <w:rPr/>
        <w:t xml:space="preserve"> </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Atribut </w:t>
      </w:r>
      <w:r>
        <w:rPr>
          <w:rFonts w:cs="Times New Roman" w:ascii="Times New Roman" w:hAnsi="Times New Roman"/>
          <w:i/>
          <w:iCs/>
          <w:sz w:val="24"/>
          <w:szCs w:val="24"/>
        </w:rPr>
        <w:t>obs_dist</w:t>
      </w:r>
      <w:r>
        <w:rPr>
          <w:rFonts w:cs="Times New Roman" w:ascii="Times New Roman" w:hAnsi="Times New Roman"/>
          <w:sz w:val="24"/>
          <w:szCs w:val="24"/>
        </w:rPr>
        <w:t xml:space="preserve"> v původní databázi obsahoval v roce 2006 kódy představující intervaly vzdáleností. V následujících letech byly v tomto atributu uloženy absolutní hodnoty vzdáleností teoretického bodu od bodu měřeného. Harmonizace tohoto atributu byla provedena následujícím způsobem. V případě, že byly u daného bodu měřeny souřadnice bodu, na kterém bylo prováděno měření, byla vzdálenost k teoretickému bodu dopočítána a do atributu uložena tato nová hodnota. Pokud zmíněné souřadnice určeny nebyly, byl do atributu </w:t>
      </w:r>
      <w:r>
        <w:rPr>
          <w:rFonts w:cs="Times New Roman" w:ascii="Times New Roman" w:hAnsi="Times New Roman"/>
          <w:i/>
          <w:iCs/>
          <w:sz w:val="24"/>
          <w:szCs w:val="24"/>
        </w:rPr>
        <w:t>obs_dist</w:t>
      </w:r>
      <w:r>
        <w:rPr>
          <w:rFonts w:cs="Times New Roman" w:ascii="Times New Roman" w:hAnsi="Times New Roman"/>
          <w:sz w:val="24"/>
          <w:szCs w:val="24"/>
        </w:rPr>
        <w:t xml:space="preserve"> vložen střed intervalu, jenž byl reprezentován původním kódem. Intervaly a odpovídající kódy popisuje následující tabulka (</w:t>
      </w:r>
      <w:r>
        <w:rPr>
          <w:rFonts w:cs="Times New Roman" w:ascii="Times New Roman" w:hAnsi="Times New Roman"/>
          <w:sz w:val="24"/>
          <w:szCs w:val="24"/>
          <w:highlight w:val="darkYellow"/>
        </w:rPr>
        <w:t>Tab.</w:t>
      </w:r>
      <w:r>
        <w:rPr>
          <w:rFonts w:cs="Times New Roman" w:ascii="Times New Roman" w:hAnsi="Times New Roman"/>
          <w:sz w:val="24"/>
          <w:szCs w:val="24"/>
        </w:rPr>
        <w:t xml:space="preserve"> ).</w:t>
      </w:r>
    </w:p>
    <w:tbl>
      <w:tblPr>
        <w:tblW w:w="7963"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516"/>
        <w:gridCol w:w="2655"/>
        <w:gridCol w:w="3792"/>
      </w:tblGrid>
      <w:tr>
        <w:trPr/>
        <w:tc>
          <w:tcPr>
            <w:tcW w:w="7963" w:type="dxa"/>
            <w:gridSpan w:val="3"/>
            <w:tcBorders/>
          </w:tcPr>
          <w:p>
            <w:pPr>
              <w:pStyle w:val="Normal"/>
              <w:widowControl w:val="false"/>
              <w:spacing w:lineRule="auto" w:line="360" w:before="0" w:after="160"/>
              <w:jc w:val="center"/>
              <w:rPr>
                <w:rFonts w:ascii="Times New Roman" w:hAnsi="Times New Roman" w:cs="Times New Roman"/>
                <w:b/>
                <w:b/>
                <w:bCs/>
                <w:sz w:val="24"/>
                <w:szCs w:val="24"/>
              </w:rPr>
            </w:pPr>
            <w:r>
              <w:rPr>
                <w:rFonts w:cs="Times New Roman" w:ascii="Times New Roman" w:hAnsi="Times New Roman"/>
                <w:b/>
                <w:bCs/>
                <w:sz w:val="24"/>
                <w:szCs w:val="24"/>
              </w:rPr>
              <w:t>obs_dist (2006)</w:t>
            </w:r>
          </w:p>
        </w:tc>
      </w:tr>
      <w:tr>
        <w:trPr/>
        <w:tc>
          <w:tcPr>
            <w:tcW w:w="1516" w:type="dxa"/>
            <w:tcBorders/>
          </w:tcPr>
          <w:p>
            <w:pPr>
              <w:pStyle w:val="Normal"/>
              <w:widowControl w:val="false"/>
              <w:spacing w:lineRule="auto" w:line="360" w:before="0" w:after="160"/>
              <w:jc w:val="center"/>
              <w:rPr>
                <w:rFonts w:ascii="Times New Roman" w:hAnsi="Times New Roman" w:cs="Times New Roman"/>
                <w:b/>
                <w:b/>
                <w:bCs/>
                <w:sz w:val="24"/>
                <w:szCs w:val="24"/>
              </w:rPr>
            </w:pPr>
            <w:r>
              <w:rPr>
                <w:rFonts w:cs="Times New Roman" w:ascii="Times New Roman" w:hAnsi="Times New Roman"/>
                <w:b/>
                <w:bCs/>
                <w:sz w:val="24"/>
                <w:szCs w:val="24"/>
              </w:rPr>
              <w:t>Původní kód</w:t>
            </w:r>
          </w:p>
        </w:tc>
        <w:tc>
          <w:tcPr>
            <w:tcW w:w="2655" w:type="dxa"/>
            <w:tcBorders/>
          </w:tcPr>
          <w:p>
            <w:pPr>
              <w:pStyle w:val="Normal"/>
              <w:widowControl w:val="false"/>
              <w:spacing w:lineRule="auto" w:line="360" w:before="0" w:after="160"/>
              <w:jc w:val="center"/>
              <w:rPr>
                <w:rFonts w:ascii="Times New Roman" w:hAnsi="Times New Roman" w:cs="Times New Roman"/>
                <w:b/>
                <w:b/>
                <w:bCs/>
                <w:sz w:val="24"/>
                <w:szCs w:val="24"/>
              </w:rPr>
            </w:pPr>
            <w:r>
              <w:rPr>
                <w:rFonts w:cs="Times New Roman" w:ascii="Times New Roman" w:hAnsi="Times New Roman"/>
                <w:b/>
                <w:bCs/>
                <w:sz w:val="24"/>
                <w:szCs w:val="24"/>
              </w:rPr>
              <w:t xml:space="preserve">Interval vzdáleností </w:t>
            </w:r>
            <w:r>
              <w:rPr>
                <w:rFonts w:cs="Times New Roman" w:ascii="Times New Roman" w:hAnsi="Times New Roman"/>
                <w:b/>
                <w:bCs/>
                <w:i/>
                <w:iCs/>
                <w:sz w:val="24"/>
                <w:szCs w:val="24"/>
              </w:rPr>
              <w:t>[m]</w:t>
            </w:r>
          </w:p>
        </w:tc>
        <w:tc>
          <w:tcPr>
            <w:tcW w:w="3792" w:type="dxa"/>
            <w:tcBorders/>
          </w:tcPr>
          <w:p>
            <w:pPr>
              <w:pStyle w:val="Normal"/>
              <w:widowControl w:val="false"/>
              <w:spacing w:lineRule="auto" w:line="360" w:before="0" w:after="160"/>
              <w:jc w:val="center"/>
              <w:rPr>
                <w:rFonts w:ascii="Times New Roman" w:hAnsi="Times New Roman" w:cs="Times New Roman"/>
                <w:b/>
                <w:b/>
                <w:bCs/>
                <w:sz w:val="24"/>
                <w:szCs w:val="24"/>
              </w:rPr>
            </w:pPr>
            <w:r>
              <w:rPr>
                <w:rFonts w:cs="Times New Roman" w:ascii="Times New Roman" w:hAnsi="Times New Roman"/>
                <w:b/>
                <w:bCs/>
                <w:sz w:val="24"/>
                <w:szCs w:val="24"/>
              </w:rPr>
              <w:t xml:space="preserve">Střed intervalu (nová hodnota) </w:t>
            </w:r>
            <w:r>
              <w:rPr>
                <w:rFonts w:cs="Times New Roman" w:ascii="Times New Roman" w:hAnsi="Times New Roman"/>
                <w:b/>
                <w:bCs/>
                <w:i/>
                <w:iCs/>
                <w:sz w:val="24"/>
                <w:szCs w:val="24"/>
              </w:rPr>
              <w:t>[m]</w:t>
            </w:r>
          </w:p>
        </w:tc>
      </w:tr>
      <w:tr>
        <w:trPr/>
        <w:tc>
          <w:tcPr>
            <w:tcW w:w="1516" w:type="dxa"/>
            <w:tcBorders/>
          </w:tcPr>
          <w:p>
            <w:pPr>
              <w:pStyle w:val="Normal"/>
              <w:widowControl w:val="false"/>
              <w:spacing w:lineRule="auto" w:line="360" w:before="0" w:after="160"/>
              <w:jc w:val="center"/>
              <w:rPr>
                <w:rFonts w:ascii="Times New Roman" w:hAnsi="Times New Roman" w:cs="Times New Roman"/>
                <w:sz w:val="24"/>
                <w:szCs w:val="24"/>
              </w:rPr>
            </w:pPr>
            <w:r>
              <w:rPr>
                <w:rFonts w:cs="Times New Roman" w:ascii="Times New Roman" w:hAnsi="Times New Roman"/>
                <w:sz w:val="24"/>
                <w:szCs w:val="24"/>
              </w:rPr>
              <w:t>1</w:t>
            </w:r>
          </w:p>
        </w:tc>
        <w:tc>
          <w:tcPr>
            <w:tcW w:w="2655" w:type="dxa"/>
            <w:tcBorders/>
          </w:tcPr>
          <w:p>
            <w:pPr>
              <w:pStyle w:val="Normal"/>
              <w:widowControl w:val="false"/>
              <w:spacing w:lineRule="auto" w:line="360" w:before="0" w:after="160"/>
              <w:jc w:val="center"/>
              <w:rPr>
                <w:rFonts w:ascii="Times New Roman" w:hAnsi="Times New Roman" w:cs="Times New Roman"/>
                <w:sz w:val="24"/>
                <w:szCs w:val="24"/>
              </w:rPr>
            </w:pPr>
            <w:r>
              <w:rPr>
                <w:rFonts w:cs="Times New Roman" w:ascii="Times New Roman" w:hAnsi="Times New Roman"/>
                <w:sz w:val="24"/>
                <w:szCs w:val="24"/>
              </w:rPr>
              <w:t>0-3</w:t>
            </w:r>
          </w:p>
        </w:tc>
        <w:tc>
          <w:tcPr>
            <w:tcW w:w="3792" w:type="dxa"/>
            <w:tcBorders/>
          </w:tcPr>
          <w:p>
            <w:pPr>
              <w:pStyle w:val="Normal"/>
              <w:widowControl w:val="false"/>
              <w:spacing w:lineRule="auto" w:line="360" w:before="0" w:after="160"/>
              <w:jc w:val="center"/>
              <w:rPr>
                <w:rFonts w:ascii="Times New Roman" w:hAnsi="Times New Roman" w:cs="Times New Roman"/>
                <w:sz w:val="24"/>
                <w:szCs w:val="24"/>
              </w:rPr>
            </w:pPr>
            <w:r>
              <w:rPr>
                <w:rFonts w:cs="Times New Roman" w:ascii="Times New Roman" w:hAnsi="Times New Roman"/>
                <w:sz w:val="24"/>
                <w:szCs w:val="24"/>
              </w:rPr>
              <w:t>1,5</w:t>
            </w:r>
          </w:p>
        </w:tc>
      </w:tr>
      <w:tr>
        <w:trPr/>
        <w:tc>
          <w:tcPr>
            <w:tcW w:w="1516" w:type="dxa"/>
            <w:tcBorders/>
          </w:tcPr>
          <w:p>
            <w:pPr>
              <w:pStyle w:val="Normal"/>
              <w:widowControl w:val="false"/>
              <w:spacing w:lineRule="auto" w:line="360" w:before="0" w:after="160"/>
              <w:jc w:val="center"/>
              <w:rPr>
                <w:rFonts w:ascii="Times New Roman" w:hAnsi="Times New Roman" w:cs="Times New Roman"/>
                <w:sz w:val="24"/>
                <w:szCs w:val="24"/>
              </w:rPr>
            </w:pPr>
            <w:r>
              <w:rPr>
                <w:rFonts w:cs="Times New Roman" w:ascii="Times New Roman" w:hAnsi="Times New Roman"/>
                <w:sz w:val="24"/>
                <w:szCs w:val="24"/>
              </w:rPr>
              <w:t>2</w:t>
            </w:r>
          </w:p>
        </w:tc>
        <w:tc>
          <w:tcPr>
            <w:tcW w:w="2655" w:type="dxa"/>
            <w:tcBorders/>
          </w:tcPr>
          <w:p>
            <w:pPr>
              <w:pStyle w:val="Normal"/>
              <w:widowControl w:val="false"/>
              <w:spacing w:lineRule="auto" w:line="360" w:before="0" w:after="160"/>
              <w:jc w:val="center"/>
              <w:rPr>
                <w:rFonts w:ascii="Times New Roman" w:hAnsi="Times New Roman" w:cs="Times New Roman"/>
                <w:sz w:val="24"/>
                <w:szCs w:val="24"/>
              </w:rPr>
            </w:pPr>
            <w:r>
              <w:rPr>
                <w:rFonts w:cs="Times New Roman" w:ascii="Times New Roman" w:hAnsi="Times New Roman"/>
                <w:sz w:val="24"/>
                <w:szCs w:val="24"/>
              </w:rPr>
              <w:t>3-50</w:t>
            </w:r>
          </w:p>
        </w:tc>
        <w:tc>
          <w:tcPr>
            <w:tcW w:w="3792" w:type="dxa"/>
            <w:tcBorders/>
          </w:tcPr>
          <w:p>
            <w:pPr>
              <w:pStyle w:val="Normal"/>
              <w:widowControl w:val="false"/>
              <w:spacing w:lineRule="auto" w:line="360" w:before="0" w:after="160"/>
              <w:jc w:val="center"/>
              <w:rPr>
                <w:rFonts w:ascii="Times New Roman" w:hAnsi="Times New Roman" w:cs="Times New Roman"/>
                <w:sz w:val="24"/>
                <w:szCs w:val="24"/>
              </w:rPr>
            </w:pPr>
            <w:r>
              <w:rPr>
                <w:rFonts w:cs="Times New Roman" w:ascii="Times New Roman" w:hAnsi="Times New Roman"/>
                <w:sz w:val="24"/>
                <w:szCs w:val="24"/>
              </w:rPr>
              <w:t>24,5</w:t>
            </w:r>
          </w:p>
        </w:tc>
      </w:tr>
      <w:tr>
        <w:trPr/>
        <w:tc>
          <w:tcPr>
            <w:tcW w:w="1516" w:type="dxa"/>
            <w:tcBorders/>
          </w:tcPr>
          <w:p>
            <w:pPr>
              <w:pStyle w:val="Normal"/>
              <w:widowControl w:val="false"/>
              <w:spacing w:lineRule="auto" w:line="360" w:before="0" w:after="160"/>
              <w:jc w:val="center"/>
              <w:rPr>
                <w:rFonts w:ascii="Times New Roman" w:hAnsi="Times New Roman" w:cs="Times New Roman"/>
                <w:sz w:val="24"/>
                <w:szCs w:val="24"/>
              </w:rPr>
            </w:pPr>
            <w:r>
              <w:rPr>
                <w:rFonts w:cs="Times New Roman" w:ascii="Times New Roman" w:hAnsi="Times New Roman"/>
                <w:sz w:val="24"/>
                <w:szCs w:val="24"/>
              </w:rPr>
              <w:t>3</w:t>
            </w:r>
          </w:p>
        </w:tc>
        <w:tc>
          <w:tcPr>
            <w:tcW w:w="2655" w:type="dxa"/>
            <w:tcBorders/>
          </w:tcPr>
          <w:p>
            <w:pPr>
              <w:pStyle w:val="Normal"/>
              <w:widowControl w:val="false"/>
              <w:spacing w:lineRule="auto" w:line="360" w:before="0" w:after="160"/>
              <w:jc w:val="center"/>
              <w:rPr>
                <w:rFonts w:ascii="Times New Roman" w:hAnsi="Times New Roman" w:cs="Times New Roman"/>
                <w:sz w:val="24"/>
                <w:szCs w:val="24"/>
              </w:rPr>
            </w:pPr>
            <w:r>
              <w:rPr>
                <w:rFonts w:cs="Times New Roman" w:ascii="Times New Roman" w:hAnsi="Times New Roman"/>
                <w:sz w:val="24"/>
                <w:szCs w:val="24"/>
              </w:rPr>
              <w:t>50-100</w:t>
            </w:r>
          </w:p>
        </w:tc>
        <w:tc>
          <w:tcPr>
            <w:tcW w:w="3792" w:type="dxa"/>
            <w:tcBorders/>
          </w:tcPr>
          <w:p>
            <w:pPr>
              <w:pStyle w:val="Normal"/>
              <w:widowControl w:val="false"/>
              <w:spacing w:lineRule="auto" w:line="360" w:before="0" w:after="160"/>
              <w:jc w:val="center"/>
              <w:rPr>
                <w:rFonts w:ascii="Times New Roman" w:hAnsi="Times New Roman" w:cs="Times New Roman"/>
                <w:sz w:val="24"/>
                <w:szCs w:val="24"/>
              </w:rPr>
            </w:pPr>
            <w:r>
              <w:rPr>
                <w:rFonts w:cs="Times New Roman" w:ascii="Times New Roman" w:hAnsi="Times New Roman"/>
                <w:sz w:val="24"/>
                <w:szCs w:val="24"/>
              </w:rPr>
              <w:t>75,0</w:t>
            </w:r>
          </w:p>
        </w:tc>
      </w:tr>
      <w:tr>
        <w:trPr/>
        <w:tc>
          <w:tcPr>
            <w:tcW w:w="1516" w:type="dxa"/>
            <w:tcBorders/>
          </w:tcPr>
          <w:p>
            <w:pPr>
              <w:pStyle w:val="Normal"/>
              <w:widowControl w:val="false"/>
              <w:spacing w:lineRule="auto" w:line="360" w:before="0" w:after="160"/>
              <w:jc w:val="center"/>
              <w:rPr>
                <w:rFonts w:ascii="Times New Roman" w:hAnsi="Times New Roman" w:cs="Times New Roman"/>
                <w:sz w:val="24"/>
                <w:szCs w:val="24"/>
              </w:rPr>
            </w:pPr>
            <w:r>
              <w:rPr>
                <w:rFonts w:cs="Times New Roman" w:ascii="Times New Roman" w:hAnsi="Times New Roman"/>
                <w:sz w:val="24"/>
                <w:szCs w:val="24"/>
              </w:rPr>
              <w:t>4</w:t>
            </w:r>
          </w:p>
        </w:tc>
        <w:tc>
          <w:tcPr>
            <w:tcW w:w="2655" w:type="dxa"/>
            <w:tcBorders/>
          </w:tcPr>
          <w:p>
            <w:pPr>
              <w:pStyle w:val="Normal"/>
              <w:widowControl w:val="false"/>
              <w:spacing w:lineRule="auto" w:line="360" w:before="0" w:after="160"/>
              <w:ind w:left="360" w:hanging="0"/>
              <w:jc w:val="center"/>
              <w:rPr>
                <w:rFonts w:ascii="Times New Roman" w:hAnsi="Times New Roman" w:cs="Times New Roman"/>
                <w:sz w:val="24"/>
                <w:szCs w:val="24"/>
              </w:rPr>
            </w:pPr>
            <w:r>
              <w:rPr>
                <w:rFonts w:cs="Times New Roman" w:ascii="Times New Roman" w:hAnsi="Times New Roman"/>
                <w:sz w:val="24"/>
                <w:szCs w:val="24"/>
              </w:rPr>
              <w:t>&gt; 100</w:t>
            </w:r>
          </w:p>
        </w:tc>
        <w:tc>
          <w:tcPr>
            <w:tcW w:w="3792" w:type="dxa"/>
            <w:tcBorders/>
          </w:tcPr>
          <w:p>
            <w:pPr>
              <w:pStyle w:val="Normal"/>
              <w:widowControl w:val="false"/>
              <w:spacing w:lineRule="auto" w:line="360" w:before="0" w:after="160"/>
              <w:jc w:val="center"/>
              <w:rPr>
                <w:rFonts w:ascii="Times New Roman" w:hAnsi="Times New Roman" w:cs="Times New Roman"/>
                <w:sz w:val="24"/>
                <w:szCs w:val="24"/>
              </w:rPr>
            </w:pPr>
            <w:r>
              <w:rPr>
                <w:rFonts w:cs="Times New Roman" w:ascii="Times New Roman" w:hAnsi="Times New Roman"/>
                <w:sz w:val="24"/>
                <w:szCs w:val="24"/>
              </w:rPr>
              <w:t>101,0</w:t>
            </w:r>
          </w:p>
        </w:tc>
      </w:tr>
    </w:tbl>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r>
    </w:p>
    <w:p>
      <w:pPr>
        <w:pStyle w:val="Normal"/>
        <w:ind w:firstLine="576"/>
        <w:jc w:val="both"/>
        <w:rPr>
          <w:rFonts w:ascii="Times New Roman" w:hAnsi="Times New Roman" w:cs="Times New Roman"/>
          <w:sz w:val="24"/>
          <w:szCs w:val="24"/>
        </w:rPr>
      </w:pPr>
      <w:r>
        <w:rPr>
          <w:rFonts w:cs="Times New Roman" w:ascii="Times New Roman" w:hAnsi="Times New Roman"/>
          <w:sz w:val="24"/>
          <w:szCs w:val="24"/>
        </w:rPr>
      </w:r>
    </w:p>
    <w:p>
      <w:pPr>
        <w:pStyle w:val="Heading2"/>
        <w:spacing w:lineRule="auto" w:line="360"/>
        <w:rPr>
          <w:highlight w:val="lightGray"/>
        </w:rPr>
      </w:pPr>
      <w:bookmarkStart w:id="38" w:name="_Toc71551000"/>
      <w:r>
        <w:rPr/>
        <w:t>Převod na intervaly</w:t>
      </w:r>
      <w:bookmarkEnd w:id="38"/>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V tomto případě byl způsob úpravy podobný tomu, který byl popsán v kapitole </w:t>
      </w:r>
      <w:r>
        <w:rPr>
          <w:rFonts w:cs="Times New Roman" w:ascii="Times New Roman" w:hAnsi="Times New Roman"/>
          <w:sz w:val="24"/>
          <w:szCs w:val="24"/>
          <w:highlight w:val="darkYellow"/>
        </w:rPr>
        <w:t>2.2.</w:t>
      </w:r>
      <w:r>
        <w:rPr>
          <w:rFonts w:cs="Times New Roman" w:ascii="Times New Roman" w:hAnsi="Times New Roman"/>
          <w:sz w:val="24"/>
          <w:szCs w:val="24"/>
        </w:rPr>
        <w:t xml:space="preserve"> Změna se týkala atributů </w:t>
      </w:r>
      <w:r>
        <w:rPr>
          <w:rFonts w:cs="Times New Roman" w:ascii="Times New Roman" w:hAnsi="Times New Roman"/>
          <w:i/>
          <w:iCs/>
          <w:sz w:val="24"/>
          <w:szCs w:val="24"/>
        </w:rPr>
        <w:t>lc1_perc</w:t>
      </w:r>
      <w:r>
        <w:rPr>
          <w:rFonts w:cs="Times New Roman" w:ascii="Times New Roman" w:hAnsi="Times New Roman"/>
          <w:sz w:val="24"/>
          <w:szCs w:val="24"/>
        </w:rPr>
        <w:t xml:space="preserve">, </w:t>
      </w:r>
      <w:r>
        <w:rPr>
          <w:rFonts w:cs="Times New Roman" w:ascii="Times New Roman" w:hAnsi="Times New Roman"/>
          <w:i/>
          <w:iCs/>
          <w:sz w:val="24"/>
          <w:szCs w:val="24"/>
        </w:rPr>
        <w:t>lc2_perc</w:t>
      </w:r>
      <w:r>
        <w:rPr>
          <w:rFonts w:cs="Times New Roman" w:ascii="Times New Roman" w:hAnsi="Times New Roman"/>
          <w:sz w:val="24"/>
          <w:szCs w:val="24"/>
        </w:rPr>
        <w:t xml:space="preserve">, </w:t>
      </w:r>
      <w:r>
        <w:rPr>
          <w:rFonts w:cs="Times New Roman" w:ascii="Times New Roman" w:hAnsi="Times New Roman"/>
          <w:i/>
          <w:iCs/>
          <w:sz w:val="24"/>
          <w:szCs w:val="24"/>
        </w:rPr>
        <w:t>lu1_perc</w:t>
      </w:r>
      <w:r>
        <w:rPr>
          <w:rFonts w:cs="Times New Roman" w:ascii="Times New Roman" w:hAnsi="Times New Roman"/>
          <w:sz w:val="24"/>
          <w:szCs w:val="24"/>
        </w:rPr>
        <w:t xml:space="preserve">, </w:t>
      </w:r>
      <w:r>
        <w:rPr>
          <w:rFonts w:cs="Times New Roman" w:ascii="Times New Roman" w:hAnsi="Times New Roman"/>
          <w:i/>
          <w:iCs/>
          <w:sz w:val="24"/>
          <w:szCs w:val="24"/>
        </w:rPr>
        <w:t>lu2_perc,</w:t>
      </w:r>
      <w:r>
        <w:rPr>
          <w:rFonts w:cs="Times New Roman" w:ascii="Times New Roman" w:hAnsi="Times New Roman"/>
          <w:sz w:val="24"/>
          <w:szCs w:val="24"/>
        </w:rPr>
        <w:t xml:space="preserve"> popisujících procentuální zastoupení jednotlivých land cover a land use tříd a atributu </w:t>
      </w:r>
      <w:r>
        <w:rPr>
          <w:rFonts w:cs="Times New Roman" w:ascii="Times New Roman" w:hAnsi="Times New Roman"/>
          <w:i/>
          <w:iCs/>
          <w:sz w:val="24"/>
          <w:szCs w:val="24"/>
        </w:rPr>
        <w:t>soil_stones_perc</w:t>
      </w:r>
      <w:r>
        <w:rPr>
          <w:rFonts w:cs="Times New Roman" w:ascii="Times New Roman" w:hAnsi="Times New Roman"/>
          <w:sz w:val="24"/>
          <w:szCs w:val="24"/>
        </w:rPr>
        <w:t xml:space="preserve">, který určuje, na jaké části území se nacházejí kameny. Na rozdíl od příkladu z kapitoly </w:t>
      </w:r>
      <w:r>
        <w:rPr>
          <w:rFonts w:cs="Times New Roman" w:ascii="Times New Roman" w:hAnsi="Times New Roman"/>
          <w:sz w:val="24"/>
          <w:szCs w:val="24"/>
          <w:highlight w:val="darkYellow"/>
        </w:rPr>
        <w:t>2.2</w:t>
      </w:r>
      <w:r>
        <w:rPr>
          <w:rFonts w:cs="Times New Roman" w:ascii="Times New Roman" w:hAnsi="Times New Roman"/>
          <w:sz w:val="24"/>
          <w:szCs w:val="24"/>
        </w:rPr>
        <w:t xml:space="preserve"> nebylo možné použít jako referenční atribut ten z roku 2018, a to z následujícího důvodu. V roce 2018 bylo procentuální zastoupení určováno v absolutních procentech, nikoliv v procentuálních intervalech označených kódem, jak tomu bylo v předchozích letech. Jednotlivé hodnoty tedy bylo nutné agregovat do tříd tak, aby byla data konzistentní. Výhodou této agregace je zpřehlednění a jednodušší práce s daty. Tabulka (</w:t>
      </w:r>
      <w:r>
        <w:rPr>
          <w:rFonts w:cs="Times New Roman" w:ascii="Times New Roman" w:hAnsi="Times New Roman"/>
          <w:sz w:val="24"/>
          <w:szCs w:val="24"/>
          <w:highlight w:val="darkYellow"/>
        </w:rPr>
        <w:t>Tab. 4</w:t>
      </w:r>
      <w:r>
        <w:rPr>
          <w:rFonts w:cs="Times New Roman" w:ascii="Times New Roman" w:hAnsi="Times New Roman"/>
          <w:sz w:val="24"/>
          <w:szCs w:val="24"/>
        </w:rPr>
        <w:t xml:space="preserve">) popisuje použité intervaly převzaté z roku 2009 pro atribut </w:t>
      </w:r>
      <w:r>
        <w:rPr>
          <w:rFonts w:cs="Times New Roman" w:ascii="Times New Roman" w:hAnsi="Times New Roman"/>
          <w:i/>
          <w:iCs/>
          <w:sz w:val="24"/>
          <w:szCs w:val="24"/>
        </w:rPr>
        <w:t>lc1_perc</w:t>
      </w:r>
      <w:r>
        <w:rPr>
          <w:rFonts w:cs="Times New Roman" w:ascii="Times New Roman" w:hAnsi="Times New Roman"/>
          <w:sz w:val="24"/>
          <w:szCs w:val="24"/>
        </w:rPr>
        <w:t>.</w:t>
      </w:r>
    </w:p>
    <w:tbl>
      <w:tblPr>
        <w:tblpPr w:vertAnchor="text" w:horzAnchor="text" w:tblpXSpec="center" w:leftFromText="141" w:rightFromText="141" w:tblpY="1"/>
        <w:tblW w:w="2497"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750"/>
        <w:gridCol w:w="1746"/>
      </w:tblGrid>
      <w:tr>
        <w:trPr/>
        <w:tc>
          <w:tcPr>
            <w:tcW w:w="75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Kód</w:t>
            </w:r>
          </w:p>
        </w:tc>
        <w:tc>
          <w:tcPr>
            <w:tcW w:w="174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 xml:space="preserve">Hodnota </w:t>
            </w:r>
            <w:r>
              <w:rPr>
                <w:rFonts w:cs="Times New Roman" w:ascii="Times New Roman" w:hAnsi="Times New Roman"/>
                <w:i/>
                <w:iCs/>
                <w:sz w:val="24"/>
                <w:szCs w:val="24"/>
              </w:rPr>
              <w:t>[%]</w:t>
            </w:r>
          </w:p>
        </w:tc>
      </w:tr>
      <w:tr>
        <w:trPr/>
        <w:tc>
          <w:tcPr>
            <w:tcW w:w="75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0</w:t>
            </w:r>
          </w:p>
        </w:tc>
        <w:tc>
          <w:tcPr>
            <w:tcW w:w="174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0</w:t>
            </w:r>
          </w:p>
        </w:tc>
      </w:tr>
      <w:tr>
        <w:trPr/>
        <w:tc>
          <w:tcPr>
            <w:tcW w:w="75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w:t>
            </w:r>
          </w:p>
        </w:tc>
        <w:tc>
          <w:tcPr>
            <w:tcW w:w="174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 xml:space="preserve">1 ≤ </w:t>
            </w:r>
            <w:r>
              <w:rPr>
                <w:rFonts w:cs="Times New Roman" w:ascii="Times New Roman" w:hAnsi="Times New Roman"/>
                <w:i/>
                <w:iCs/>
                <w:sz w:val="24"/>
                <w:szCs w:val="24"/>
              </w:rPr>
              <w:t>lc</w:t>
            </w:r>
            <w:r>
              <w:rPr>
                <w:rFonts w:cs="Times New Roman" w:ascii="Times New Roman" w:hAnsi="Times New Roman"/>
                <w:sz w:val="24"/>
                <w:szCs w:val="24"/>
              </w:rPr>
              <w:t xml:space="preserve"> &lt; 10</w:t>
            </w:r>
          </w:p>
        </w:tc>
      </w:tr>
      <w:tr>
        <w:trPr/>
        <w:tc>
          <w:tcPr>
            <w:tcW w:w="75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w:t>
            </w:r>
          </w:p>
        </w:tc>
        <w:tc>
          <w:tcPr>
            <w:tcW w:w="174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 xml:space="preserve">10 ≤ </w:t>
            </w:r>
            <w:r>
              <w:rPr>
                <w:rFonts w:cs="Times New Roman" w:ascii="Times New Roman" w:hAnsi="Times New Roman"/>
                <w:i/>
                <w:iCs/>
                <w:sz w:val="24"/>
                <w:szCs w:val="24"/>
              </w:rPr>
              <w:t xml:space="preserve"> lc</w:t>
            </w:r>
            <w:r>
              <w:rPr>
                <w:rFonts w:cs="Times New Roman" w:ascii="Times New Roman" w:hAnsi="Times New Roman"/>
                <w:sz w:val="24"/>
                <w:szCs w:val="24"/>
              </w:rPr>
              <w:t xml:space="preserve">  &lt; 25</w:t>
            </w:r>
          </w:p>
        </w:tc>
      </w:tr>
      <w:tr>
        <w:trPr/>
        <w:tc>
          <w:tcPr>
            <w:tcW w:w="75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3</w:t>
            </w:r>
          </w:p>
        </w:tc>
        <w:tc>
          <w:tcPr>
            <w:tcW w:w="174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 xml:space="preserve">25 ≤ </w:t>
            </w:r>
            <w:r>
              <w:rPr>
                <w:rFonts w:cs="Times New Roman" w:ascii="Times New Roman" w:hAnsi="Times New Roman"/>
                <w:i/>
                <w:iCs/>
                <w:sz w:val="24"/>
                <w:szCs w:val="24"/>
              </w:rPr>
              <w:t xml:space="preserve"> lc</w:t>
            </w:r>
            <w:r>
              <w:rPr>
                <w:rFonts w:cs="Times New Roman" w:ascii="Times New Roman" w:hAnsi="Times New Roman"/>
                <w:sz w:val="24"/>
                <w:szCs w:val="24"/>
              </w:rPr>
              <w:t xml:space="preserve">  &lt; 50</w:t>
            </w:r>
          </w:p>
        </w:tc>
      </w:tr>
      <w:tr>
        <w:trPr/>
        <w:tc>
          <w:tcPr>
            <w:tcW w:w="75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4</w:t>
            </w:r>
          </w:p>
        </w:tc>
        <w:tc>
          <w:tcPr>
            <w:tcW w:w="174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 xml:space="preserve">50 ≤ </w:t>
            </w:r>
            <w:r>
              <w:rPr>
                <w:rFonts w:cs="Times New Roman" w:ascii="Times New Roman" w:hAnsi="Times New Roman"/>
                <w:i/>
                <w:iCs/>
                <w:sz w:val="24"/>
                <w:szCs w:val="24"/>
              </w:rPr>
              <w:t xml:space="preserve"> lc</w:t>
            </w:r>
            <w:r>
              <w:rPr>
                <w:rFonts w:cs="Times New Roman" w:ascii="Times New Roman" w:hAnsi="Times New Roman"/>
                <w:sz w:val="24"/>
                <w:szCs w:val="24"/>
              </w:rPr>
              <w:t xml:space="preserve">  &lt; 75</w:t>
            </w:r>
          </w:p>
        </w:tc>
      </w:tr>
      <w:tr>
        <w:trPr/>
        <w:tc>
          <w:tcPr>
            <w:tcW w:w="75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5</w:t>
            </w:r>
          </w:p>
        </w:tc>
        <w:tc>
          <w:tcPr>
            <w:tcW w:w="1746" w:type="dxa"/>
            <w:tcBorders/>
          </w:tcPr>
          <w:p>
            <w:pPr>
              <w:pStyle w:val="Normal"/>
              <w:keepNext w:val="true"/>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 xml:space="preserve">75 ≤ </w:t>
            </w:r>
            <w:r>
              <w:rPr>
                <w:rFonts w:cs="Times New Roman" w:ascii="Times New Roman" w:hAnsi="Times New Roman"/>
                <w:i/>
                <w:iCs/>
                <w:sz w:val="24"/>
                <w:szCs w:val="24"/>
              </w:rPr>
              <w:t xml:space="preserve"> lc</w:t>
            </w:r>
            <w:r>
              <w:rPr>
                <w:rFonts w:cs="Times New Roman" w:ascii="Times New Roman" w:hAnsi="Times New Roman"/>
                <w:sz w:val="24"/>
                <w:szCs w:val="24"/>
              </w:rPr>
              <w:t xml:space="preserve">  ≤ 100</w:t>
            </w:r>
          </w:p>
        </w:tc>
      </w:tr>
    </w:tbl>
    <w:p>
      <w:pPr>
        <w:pStyle w:val="Heading3"/>
        <w:numPr>
          <w:ilvl w:val="0"/>
          <w:numId w:val="0"/>
        </w:numPr>
        <w:spacing w:lineRule="auto" w:line="360"/>
        <w:ind w:left="0" w:hanging="0"/>
        <w:rPr>
          <w:rFonts w:ascii="Times New Roman" w:hAnsi="Times New Roman" w:cs="Times New Roman"/>
        </w:rPr>
      </w:pPr>
      <w:r>
        <w:rPr>
          <w:rFonts w:cs="Times New Roman" w:ascii="Times New Roman" w:hAnsi="Times New Roman"/>
        </w:rPr>
      </w:r>
    </w:p>
    <w:p>
      <w:pPr>
        <w:pStyle w:val="Heading3"/>
        <w:numPr>
          <w:ilvl w:val="0"/>
          <w:numId w:val="0"/>
        </w:numPr>
        <w:spacing w:lineRule="auto" w:line="360"/>
        <w:ind w:left="0" w:hanging="0"/>
        <w:rPr>
          <w:rFonts w:ascii="Times New Roman" w:hAnsi="Times New Roman" w:cs="Times New Roman"/>
        </w:rPr>
      </w:pPr>
      <w:r>
        <w:rPr>
          <w:rFonts w:cs="Times New Roman" w:ascii="Times New Roman" w:hAnsi="Times New Roman"/>
        </w:rPr>
      </w:r>
    </w:p>
    <w:p>
      <w:pPr>
        <w:pStyle w:val="Heading3"/>
        <w:numPr>
          <w:ilvl w:val="0"/>
          <w:numId w:val="0"/>
        </w:numPr>
        <w:spacing w:lineRule="auto" w:line="360"/>
        <w:ind w:left="0" w:hanging="0"/>
        <w:rPr>
          <w:rFonts w:ascii="Times New Roman" w:hAnsi="Times New Roman" w:cs="Times New Roman"/>
        </w:rPr>
      </w:pPr>
      <w:r>
        <w:rPr>
          <w:rFonts w:cs="Times New Roman" w:ascii="Times New Roman" w:hAnsi="Times New Roman"/>
        </w:rPr>
      </w:r>
    </w:p>
    <w:p>
      <w:pPr>
        <w:pStyle w:val="Heading3"/>
        <w:numPr>
          <w:ilvl w:val="0"/>
          <w:numId w:val="0"/>
        </w:numPr>
        <w:spacing w:lineRule="auto" w:line="360"/>
        <w:ind w:left="720" w:hanging="0"/>
        <w:rPr>
          <w:rFonts w:ascii="Times New Roman" w:hAnsi="Times New Roman" w:cs="Times New Roman"/>
        </w:rPr>
      </w:pPr>
      <w:r>
        <w:rPr>
          <w:rFonts w:cs="Times New Roman" w:ascii="Times New Roman" w:hAnsi="Times New Roman"/>
        </w:rPr>
      </w:r>
    </w:p>
    <w:p>
      <w:pPr>
        <w:pStyle w:val="Heading3"/>
        <w:numPr>
          <w:ilvl w:val="0"/>
          <w:numId w:val="0"/>
        </w:numPr>
        <w:spacing w:lineRule="auto" w:line="360"/>
        <w:ind w:left="0" w:hanging="0"/>
        <w:rPr>
          <w:rFonts w:ascii="Times New Roman" w:hAnsi="Times New Roman" w:cs="Times New Roman"/>
        </w:rPr>
      </w:pPr>
      <w:r>
        <w:rPr>
          <w:rFonts w:cs="Times New Roman" w:ascii="Times New Roman" w:hAnsi="Times New Roman"/>
        </w:rPr>
      </w:r>
    </w:p>
    <w:p>
      <w:pPr>
        <w:pStyle w:val="Normal"/>
        <w:spacing w:lineRule="auto" w:line="360"/>
        <w:rPr>
          <w:highlight w:val="lightGray"/>
        </w:rPr>
      </w:pPr>
      <w:r>
        <w:rPr>
          <w:highlight w:val="lightGray"/>
        </w:rPr>
      </w:r>
    </w:p>
    <w:p>
      <w:pPr>
        <w:pStyle w:val="Normal"/>
        <w:pBdr/>
        <w:spacing w:lineRule="auto" w:line="276" w:before="0" w:after="160"/>
        <w:rPr>
          <w:highlight w:val="lightGray"/>
        </w:rPr>
        <w:framePr w:w="3014" w:h="269" w:x="4956" w:y="243" w:hSpace="141" w:vSpace="0" w:wrap="around" w:vAnchor="text" w:hAnchor="page" w:hRule="exact"/>
        <w:pBdr/>
      </w:pPr>
      <w:bookmarkStart w:id="39" w:name="_Toc7155095111"/>
      <w:r>
        <w:rPr/>
        <w:t xml:space="preserve">Tab. </w:t>
      </w:r>
      <w:r>
        <w:rPr/>
        <w:fldChar w:fldCharType="begin"/>
      </w:r>
      <w:r>
        <w:rPr/>
        <w:instrText> SEQ Tab. \* ARABIC </w:instrText>
      </w:r>
      <w:r>
        <w:rPr/>
        <w:fldChar w:fldCharType="separate"/>
      </w:r>
      <w:r>
        <w:rPr/>
        <w:t>5</w:t>
      </w:r>
      <w:r>
        <w:rPr/>
        <w:fldChar w:fldCharType="end"/>
      </w:r>
      <w:r>
        <w:rPr/>
        <w:t>: Hodnoty atributu lc1_perc</w:t>
      </w:r>
      <w:bookmarkEnd w:id="39"/>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Stejný postup je popsán i v článku [3]. Jediným rozdílem je způsob práce s nevalidními hodnotami, které se mimo jiné i ve výše zmíněných atributech vyskytují. Tento problém je popsán v následující kapitole.  </w:t>
      </w:r>
    </w:p>
    <w:p>
      <w:pPr>
        <w:pStyle w:val="Heading2"/>
        <w:spacing w:lineRule="auto" w:line="360"/>
        <w:rPr>
          <w:highlight w:val="lightGray"/>
        </w:rPr>
      </w:pPr>
      <w:bookmarkStart w:id="40" w:name="_Toc71551001"/>
      <w:r>
        <w:rPr/>
        <w:t>Nevalidní hodnoty</w:t>
      </w:r>
      <w:bookmarkEnd w:id="40"/>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Nejobtížnější korekcí byla úprava hodnot atributů, které byly nevalidní, tedy se vyskytovaly v databázi, přestože by v ní dle dokumentace být neměly. V mnoha případech byla touto nevalidní hodnotou 0 nebo prázdný řetězec. Každá neplatná hodnota byla detailně zkoumána. Především byl porovnáván počet bodů touto hodnotou označený s počty bodů jednotlivých hodnot stejného atributu v ostatních letech. V případě, že bylo zřejmé, jakou hodnotu by měly zmíněné body nabývat, byla tato hodnota změněna, v opačném případě byla hodnota nahrazena kódem -1, reprezentujícím nevalidní hodnotu. Obě výše zmíněné eventuality byly využity například u atributu </w:t>
      </w:r>
      <w:r>
        <w:rPr>
          <w:rFonts w:cs="Times New Roman" w:ascii="Times New Roman" w:hAnsi="Times New Roman"/>
          <w:i/>
          <w:iCs/>
          <w:sz w:val="24"/>
          <w:szCs w:val="24"/>
        </w:rPr>
        <w:t>wm_delivery</w:t>
      </w:r>
      <w:r>
        <w:rPr>
          <w:rFonts w:cs="Times New Roman" w:ascii="Times New Roman" w:hAnsi="Times New Roman"/>
          <w:sz w:val="24"/>
          <w:szCs w:val="24"/>
        </w:rPr>
        <w:t>. Tabulka (</w:t>
      </w:r>
      <w:r>
        <w:rPr>
          <w:rFonts w:cs="Times New Roman" w:ascii="Times New Roman" w:hAnsi="Times New Roman"/>
          <w:sz w:val="24"/>
          <w:szCs w:val="24"/>
          <w:highlight w:val="darkYellow"/>
        </w:rPr>
        <w:t>Tab. 7</w:t>
      </w:r>
      <w:r>
        <w:rPr>
          <w:rFonts w:cs="Times New Roman" w:ascii="Times New Roman" w:hAnsi="Times New Roman"/>
          <w:sz w:val="24"/>
          <w:szCs w:val="24"/>
        </w:rPr>
        <w:t>) zobrazuje počty bodů v jednotlivých letech, kterým odpovídá daná hodnota atributu. Nevalidní hodnoty se vyskytují v roce 2009 a jsou označeny červeně. Z tabulky je zřejmé, že nevalidní hodnota 0 odpovídá hodnotě 8, jelikož v následujících letech vždy počet bodů označených hodnotou 8 značně převyšoval 200 000 bodů a zároveň obdobný počet bodů je v roce 2009 označen neplatnou hodnotou 0. U dalších nevalidních hodnot, kterými jsou v daném případě 5, 6, 10 a 12, již není možné jednoznačně určit, co představují. Tyto kódy byly proto změněny na -1.</w:t>
      </w:r>
    </w:p>
    <w:tbl>
      <w:tblPr>
        <w:tblW w:w="6362"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905"/>
        <w:gridCol w:w="1363"/>
        <w:gridCol w:w="1364"/>
        <w:gridCol w:w="1364"/>
        <w:gridCol w:w="1366"/>
      </w:tblGrid>
      <w:tr>
        <w:trPr/>
        <w:tc>
          <w:tcPr>
            <w:tcW w:w="905" w:type="dxa"/>
            <w:tcBorders/>
            <w:vAlign w:val="cente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Kód</w:t>
            </w:r>
          </w:p>
        </w:tc>
        <w:tc>
          <w:tcPr>
            <w:tcW w:w="1363" w:type="dxa"/>
            <w:tcBorders/>
            <w:vAlign w:val="center"/>
          </w:tcPr>
          <w:p>
            <w:pPr>
              <w:pStyle w:val="Normal"/>
              <w:widowControl w:val="false"/>
              <w:spacing w:lineRule="auto" w:line="276"/>
              <w:jc w:val="center"/>
              <w:rPr>
                <w:rFonts w:ascii="Times New Roman" w:hAnsi="Times New Roman" w:cs="Times New Roman"/>
                <w:sz w:val="24"/>
                <w:szCs w:val="24"/>
              </w:rPr>
            </w:pPr>
            <w:r>
              <w:rPr>
                <w:rFonts w:cs="Times New Roman" w:ascii="Times New Roman" w:hAnsi="Times New Roman"/>
                <w:sz w:val="24"/>
                <w:szCs w:val="24"/>
              </w:rPr>
              <w:t>Počet bodů</w:t>
            </w:r>
          </w:p>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(2009)</w:t>
            </w:r>
          </w:p>
        </w:tc>
        <w:tc>
          <w:tcPr>
            <w:tcW w:w="1364" w:type="dxa"/>
            <w:tcBorders/>
            <w:vAlign w:val="center"/>
          </w:tcPr>
          <w:p>
            <w:pPr>
              <w:pStyle w:val="Normal"/>
              <w:widowControl w:val="false"/>
              <w:spacing w:lineRule="auto" w:line="276"/>
              <w:jc w:val="center"/>
              <w:rPr>
                <w:rFonts w:ascii="Times New Roman" w:hAnsi="Times New Roman" w:cs="Times New Roman"/>
                <w:sz w:val="24"/>
                <w:szCs w:val="24"/>
              </w:rPr>
            </w:pPr>
            <w:r>
              <w:rPr>
                <w:rFonts w:cs="Times New Roman" w:ascii="Times New Roman" w:hAnsi="Times New Roman"/>
                <w:sz w:val="24"/>
                <w:szCs w:val="24"/>
              </w:rPr>
              <w:t>Počet bodů</w:t>
            </w:r>
          </w:p>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(2012)</w:t>
            </w:r>
          </w:p>
        </w:tc>
        <w:tc>
          <w:tcPr>
            <w:tcW w:w="1364" w:type="dxa"/>
            <w:tcBorders/>
            <w:vAlign w:val="center"/>
          </w:tcPr>
          <w:p>
            <w:pPr>
              <w:pStyle w:val="Normal"/>
              <w:widowControl w:val="false"/>
              <w:spacing w:lineRule="auto" w:line="276"/>
              <w:jc w:val="center"/>
              <w:rPr>
                <w:rFonts w:ascii="Times New Roman" w:hAnsi="Times New Roman" w:cs="Times New Roman"/>
                <w:sz w:val="24"/>
                <w:szCs w:val="24"/>
              </w:rPr>
            </w:pPr>
            <w:r>
              <w:rPr>
                <w:rFonts w:cs="Times New Roman" w:ascii="Times New Roman" w:hAnsi="Times New Roman"/>
                <w:sz w:val="24"/>
                <w:szCs w:val="24"/>
              </w:rPr>
              <w:t>Počet bodů</w:t>
            </w:r>
          </w:p>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(2015)</w:t>
            </w:r>
          </w:p>
        </w:tc>
        <w:tc>
          <w:tcPr>
            <w:tcW w:w="1366" w:type="dxa"/>
            <w:tcBorders/>
            <w:vAlign w:val="center"/>
          </w:tcPr>
          <w:p>
            <w:pPr>
              <w:pStyle w:val="Normal"/>
              <w:widowControl w:val="false"/>
              <w:spacing w:lineRule="auto" w:line="276"/>
              <w:jc w:val="center"/>
              <w:rPr>
                <w:rFonts w:ascii="Times New Roman" w:hAnsi="Times New Roman" w:cs="Times New Roman"/>
                <w:sz w:val="24"/>
                <w:szCs w:val="24"/>
              </w:rPr>
            </w:pPr>
            <w:r>
              <w:rPr>
                <w:rFonts w:cs="Times New Roman" w:ascii="Times New Roman" w:hAnsi="Times New Roman"/>
                <w:sz w:val="24"/>
                <w:szCs w:val="24"/>
              </w:rPr>
              <w:t>Počet bodů</w:t>
            </w:r>
          </w:p>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(2018)</w:t>
            </w:r>
          </w:p>
        </w:tc>
      </w:tr>
      <w:tr>
        <w:trPr/>
        <w:tc>
          <w:tcPr>
            <w:tcW w:w="905" w:type="dxa"/>
            <w:tcBorders/>
            <w:shd w:color="auto" w:fill="FF0000" w:val="clea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0</w:t>
            </w:r>
          </w:p>
        </w:tc>
        <w:tc>
          <w:tcPr>
            <w:tcW w:w="1363"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227 586</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w:t>
            </w:r>
          </w:p>
        </w:tc>
        <w:tc>
          <w:tcPr>
            <w:tcW w:w="136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w:t>
            </w:r>
          </w:p>
        </w:tc>
      </w:tr>
      <w:tr>
        <w:trPr/>
        <w:tc>
          <w:tcPr>
            <w:tcW w:w="905"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w:t>
            </w:r>
          </w:p>
        </w:tc>
        <w:tc>
          <w:tcPr>
            <w:tcW w:w="1363"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420</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607</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853</w:t>
            </w:r>
          </w:p>
        </w:tc>
        <w:tc>
          <w:tcPr>
            <w:tcW w:w="136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545</w:t>
            </w:r>
          </w:p>
        </w:tc>
      </w:tr>
      <w:tr>
        <w:trPr/>
        <w:tc>
          <w:tcPr>
            <w:tcW w:w="905"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w:t>
            </w:r>
          </w:p>
        </w:tc>
        <w:tc>
          <w:tcPr>
            <w:tcW w:w="1363"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1 167</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1 220</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2 142</w:t>
            </w:r>
          </w:p>
        </w:tc>
        <w:tc>
          <w:tcPr>
            <w:tcW w:w="136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804</w:t>
            </w:r>
          </w:p>
        </w:tc>
      </w:tr>
      <w:tr>
        <w:trPr/>
        <w:tc>
          <w:tcPr>
            <w:tcW w:w="905"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3</w:t>
            </w:r>
          </w:p>
        </w:tc>
        <w:tc>
          <w:tcPr>
            <w:tcW w:w="1363"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51</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4 671</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5 251</w:t>
            </w:r>
          </w:p>
        </w:tc>
        <w:tc>
          <w:tcPr>
            <w:tcW w:w="136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4 290</w:t>
            </w:r>
          </w:p>
        </w:tc>
      </w:tr>
      <w:tr>
        <w:trPr/>
        <w:tc>
          <w:tcPr>
            <w:tcW w:w="905"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4</w:t>
            </w:r>
          </w:p>
        </w:tc>
        <w:tc>
          <w:tcPr>
            <w:tcW w:w="1363"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4 015</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2 370</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15 398</w:t>
            </w:r>
          </w:p>
        </w:tc>
        <w:tc>
          <w:tcPr>
            <w:tcW w:w="136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2 435</w:t>
            </w:r>
          </w:p>
        </w:tc>
      </w:tr>
      <w:tr>
        <w:trPr/>
        <w:tc>
          <w:tcPr>
            <w:tcW w:w="905" w:type="dxa"/>
            <w:tcBorders/>
            <w:shd w:color="auto" w:fill="FF0000" w:val="clea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5</w:t>
            </w:r>
          </w:p>
        </w:tc>
        <w:tc>
          <w:tcPr>
            <w:tcW w:w="1363"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16</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w:t>
            </w:r>
          </w:p>
        </w:tc>
        <w:tc>
          <w:tcPr>
            <w:tcW w:w="136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w:t>
            </w:r>
          </w:p>
        </w:tc>
      </w:tr>
      <w:tr>
        <w:trPr/>
        <w:tc>
          <w:tcPr>
            <w:tcW w:w="905" w:type="dxa"/>
            <w:tcBorders/>
            <w:shd w:color="auto" w:fill="FF0000" w:val="clea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6</w:t>
            </w:r>
          </w:p>
        </w:tc>
        <w:tc>
          <w:tcPr>
            <w:tcW w:w="1363"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8</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w:t>
            </w:r>
          </w:p>
        </w:tc>
        <w:tc>
          <w:tcPr>
            <w:tcW w:w="136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w:t>
            </w:r>
          </w:p>
        </w:tc>
      </w:tr>
      <w:tr>
        <w:trPr/>
        <w:tc>
          <w:tcPr>
            <w:tcW w:w="905"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8</w:t>
            </w:r>
          </w:p>
        </w:tc>
        <w:tc>
          <w:tcPr>
            <w:tcW w:w="1363"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1 353</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261 404</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316 052</w:t>
            </w:r>
          </w:p>
        </w:tc>
        <w:tc>
          <w:tcPr>
            <w:tcW w:w="136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329 780</w:t>
            </w:r>
          </w:p>
        </w:tc>
      </w:tr>
      <w:tr>
        <w:trPr/>
        <w:tc>
          <w:tcPr>
            <w:tcW w:w="905" w:type="dxa"/>
            <w:tcBorders/>
            <w:shd w:color="auto" w:fill="FF0000" w:val="clea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10</w:t>
            </w:r>
          </w:p>
        </w:tc>
        <w:tc>
          <w:tcPr>
            <w:tcW w:w="1363"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w:t>
            </w:r>
          </w:p>
        </w:tc>
        <w:tc>
          <w:tcPr>
            <w:tcW w:w="136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w:t>
            </w:r>
          </w:p>
        </w:tc>
      </w:tr>
      <w:tr>
        <w:trPr/>
        <w:tc>
          <w:tcPr>
            <w:tcW w:w="905" w:type="dxa"/>
            <w:tcBorders/>
            <w:shd w:color="auto" w:fill="FF0000" w:val="clear"/>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12</w:t>
            </w:r>
          </w:p>
        </w:tc>
        <w:tc>
          <w:tcPr>
            <w:tcW w:w="1363"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5</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w:t>
            </w:r>
          </w:p>
        </w:tc>
        <w:tc>
          <w:tcPr>
            <w:tcW w:w="1364"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w:t>
            </w:r>
          </w:p>
        </w:tc>
        <w:tc>
          <w:tcPr>
            <w:tcW w:w="1366" w:type="dxa"/>
            <w:tcBorders/>
          </w:tcPr>
          <w:p>
            <w:pPr>
              <w:pStyle w:val="Normal"/>
              <w:keepNext w:val="true"/>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w:t>
            </w:r>
          </w:p>
        </w:tc>
      </w:tr>
    </w:tbl>
    <w:p>
      <w:pPr>
        <w:pStyle w:val="Normal"/>
        <w:spacing w:lineRule="auto" w:line="360"/>
        <w:jc w:val="center"/>
        <w:rPr>
          <w:highlight w:val="lightGray"/>
        </w:rPr>
      </w:pPr>
      <w:bookmarkStart w:id="41" w:name="_Toc71550952"/>
      <w:r>
        <w:rPr/>
        <w:t xml:space="preserve">Tab. </w:t>
      </w:r>
      <w:r>
        <w:rPr/>
        <w:fldChar w:fldCharType="begin"/>
      </w:r>
      <w:r>
        <w:rPr/>
        <w:instrText> SEQ Tab. \* ARABIC </w:instrText>
      </w:r>
      <w:r>
        <w:rPr/>
        <w:fldChar w:fldCharType="separate"/>
      </w:r>
      <w:r>
        <w:rPr/>
        <w:t>6</w:t>
      </w:r>
      <w:r>
        <w:rPr/>
        <w:fldChar w:fldCharType="end"/>
      </w:r>
      <w:r>
        <w:rPr/>
        <w:t>: Počet bodů atributu wm_delivery v letech</w:t>
      </w:r>
      <w:bookmarkEnd w:id="41"/>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b/>
        <w:t>V databázi LUCAS bodů bylo identifikováno značné množství nevalidních hodnot. Dalším příkladem mohou být atributy určující procentuální zastoupení land cover a land use tříd v roce 2018. V tomto roce obsahovaly atributy absolutní hodnoty procent. Jelikož se daný typ krajiny může nacházet maximálně na 100 % území, byly hodnoty větší než 100 opět nahrazeny kódem -1 pro nevalidní data.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b/>
        <w:t xml:space="preserve">Odlišný postup byl popsán v článku </w:t>
      </w:r>
      <w:r>
        <w:rPr>
          <w:rFonts w:cs="Times New Roman" w:ascii="Times New Roman" w:hAnsi="Times New Roman"/>
          <w:sz w:val="24"/>
          <w:szCs w:val="24"/>
          <w:highlight w:val="darkYellow"/>
        </w:rPr>
        <w:t>[3]</w:t>
      </w:r>
      <w:r>
        <w:rPr>
          <w:rFonts w:cs="Times New Roman" w:ascii="Times New Roman" w:hAnsi="Times New Roman"/>
          <w:sz w:val="24"/>
          <w:szCs w:val="24"/>
        </w:rPr>
        <w:t xml:space="preserve"> podle kterého, není převážná část neplatných hodnot nijak upravena. Tento přístup umožňuje uživateli pracovat i s hodnotami, u kterých není možné jednoznačně určit, jakou skutečnost představují. Uživatel je v tomto případě nucen si domýšlet, co daná hodnota reprezentuje. Domnívám se, že téměř každý, kdo bude data LUCAS využívat, bude mít zájem pouze o hodnoty, u kterých je jisté, co představují. Nevalidní hodnoty tedy databázi pouze znepřehledňují.</w:t>
      </w:r>
    </w:p>
    <w:p>
      <w:pPr>
        <w:pStyle w:val="Heading2"/>
        <w:spacing w:lineRule="auto" w:line="360"/>
        <w:rPr>
          <w:highlight w:val="lightGray"/>
        </w:rPr>
      </w:pPr>
      <w:bookmarkStart w:id="42" w:name="_Toc71551002"/>
      <w:r>
        <w:rPr/>
        <w:t>Změna datových typů</w:t>
      </w:r>
      <w:bookmarkEnd w:id="42"/>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Další úpravou, kterou bylo nutné aplikovat na data, bylo nastavení atributům odpovídajících datových typů. Byl vytvořen skript pomocí jazyka Python, jehož vstupem byl </w:t>
      </w:r>
      <w:r>
        <w:rPr>
          <w:rFonts w:cs="Times New Roman" w:ascii="Times New Roman" w:hAnsi="Times New Roman"/>
          <w:i/>
          <w:iCs/>
          <w:sz w:val="24"/>
          <w:szCs w:val="24"/>
        </w:rPr>
        <w:t>csv</w:t>
      </w:r>
      <w:r>
        <w:rPr>
          <w:rFonts w:cs="Times New Roman" w:ascii="Times New Roman" w:hAnsi="Times New Roman"/>
          <w:sz w:val="24"/>
          <w:szCs w:val="24"/>
        </w:rPr>
        <w:t xml:space="preserve"> soubor, definující atributům jejich datové typy. Skript automaticky vygeneroval SQL dotazy sloužící ke změně datových typů. Tabulka </w:t>
      </w:r>
      <w:r>
        <w:rPr>
          <w:rFonts w:cs="Times New Roman" w:ascii="Times New Roman" w:hAnsi="Times New Roman"/>
          <w:sz w:val="24"/>
          <w:szCs w:val="24"/>
          <w:highlight w:val="darkYellow"/>
        </w:rPr>
        <w:t>(Tab. )</w:t>
      </w:r>
      <w:r>
        <w:rPr>
          <w:rFonts w:cs="Times New Roman" w:ascii="Times New Roman" w:hAnsi="Times New Roman"/>
          <w:sz w:val="24"/>
          <w:szCs w:val="24"/>
        </w:rPr>
        <w:t xml:space="preserve"> obsahuje názvy atributů spolu s příslušnými datovými typy. Jelikož před úpravou byl datovým typem všech atributů textový řetězec (string), obsahuje tabulka pouze atributy, jejichž datový typ měl být jiný.</w:t>
      </w:r>
    </w:p>
    <w:tbl>
      <w:tblPr>
        <w:tblW w:w="8139" w:type="dxa"/>
        <w:jc w:val="center"/>
        <w:tblInd w:w="0" w:type="dxa"/>
        <w:tblLayout w:type="fixed"/>
        <w:tblCellMar>
          <w:top w:w="0" w:type="dxa"/>
          <w:left w:w="70" w:type="dxa"/>
          <w:bottom w:w="0" w:type="dxa"/>
          <w:right w:w="70" w:type="dxa"/>
        </w:tblCellMar>
        <w:tblLook w:val="04a0" w:noHBand="0" w:noVBand="1" w:firstColumn="1" w:lastRow="0" w:lastColumn="0" w:firstRow="1"/>
      </w:tblPr>
      <w:tblGrid>
        <w:gridCol w:w="2877"/>
        <w:gridCol w:w="1173"/>
        <w:gridCol w:w="2916"/>
        <w:gridCol w:w="1172"/>
      </w:tblGrid>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b/>
                <w:b/>
                <w:bCs/>
                <w:color w:val="000000"/>
                <w:lang w:eastAsia="cs-CZ"/>
              </w:rPr>
            </w:pPr>
            <w:r>
              <w:rPr>
                <w:rFonts w:eastAsia="Times New Roman" w:cs="Times New Roman" w:ascii="Times New Roman" w:hAnsi="Times New Roman"/>
                <w:b/>
                <w:bCs/>
                <w:color w:val="000000"/>
                <w:lang w:eastAsia="cs-CZ"/>
              </w:rPr>
              <w:t>Atribut</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b/>
                <w:b/>
                <w:bCs/>
                <w:color w:val="000000"/>
                <w:lang w:eastAsia="cs-CZ"/>
              </w:rPr>
            </w:pPr>
            <w:r>
              <w:rPr>
                <w:rFonts w:eastAsia="Times New Roman" w:cs="Times New Roman" w:ascii="Times New Roman" w:hAnsi="Times New Roman"/>
                <w:b/>
                <w:bCs/>
                <w:color w:val="000000"/>
                <w:lang w:eastAsia="cs-CZ"/>
              </w:rPr>
              <w:t>Datový typ</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b/>
                <w:b/>
                <w:bCs/>
                <w:color w:val="000000"/>
                <w:lang w:eastAsia="cs-CZ"/>
              </w:rPr>
            </w:pPr>
            <w:r>
              <w:rPr>
                <w:rFonts w:eastAsia="Times New Roman" w:cs="Times New Roman" w:ascii="Times New Roman" w:hAnsi="Times New Roman"/>
                <w:b/>
                <w:bCs/>
                <w:color w:val="000000"/>
                <w:lang w:eastAsia="cs-CZ"/>
              </w:rPr>
              <w:t>Atribut</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b/>
                <w:b/>
                <w:bCs/>
                <w:color w:val="000000"/>
                <w:lang w:eastAsia="cs-CZ"/>
              </w:rPr>
            </w:pPr>
            <w:r>
              <w:rPr>
                <w:rFonts w:eastAsia="Times New Roman" w:cs="Times New Roman" w:ascii="Times New Roman" w:hAnsi="Times New Roman"/>
                <w:b/>
                <w:bCs/>
                <w:color w:val="000000"/>
                <w:lang w:eastAsia="cs-CZ"/>
              </w:rPr>
              <w:t>Datový typ</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BIO_SAMPLE</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LC2_PERC</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BULK0_10_SAMPLE</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LM_GRASS_MARGINS</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BULK10_20_SAMPLE</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LM_PLOUGH_DIRECT</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BULK20_30_SAMPLE</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LM_PLOUGH_SLOPE</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CAR_EW</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LM_STONE_WALLS</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CAR_LATITUDE</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float</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LNDMNG_PLOUGH</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CAR_LONGITUDE</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float</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LU1_PERC</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CPRN_CANDO</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LU2_PERC</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CPRN_IMPERVIOUS_PERC</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OBS_DIRECT</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CPRN_LC1E_BRDTH</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OBS_DIST</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float</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CPRN_LC1N</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OBS_RADIUS</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CPRN_LC1N_BRDTH</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OBS_TYPE</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CPRN_LC1S_BRDTH</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OFFICE_PI</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CPRN_LC1W_BRDTH</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ORGANIC_SAMPLE</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CPRN_URBAN</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PARCEL_AREA_HA</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CPRNC_LC1E</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PHOTO_EAST</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CPRNC_LC1S</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PHOTO_NORTH</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CPRNC_LC1W</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PHOTO_POINT</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CROP_RESIDUES</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PHOTO_SOUTH</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EROSION_CANDO</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PHOTO_WEST</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EUNIS_COMPLEX</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POINT_ID</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EX_ANTE</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SOIL_BIO_TAKEN</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FEATURE_WIDTH</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SOIL_BLK_0_10_TAKEN</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GPS_ALTITUDE</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SOIL_BLK_10_20_TAKEN</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GPS_EW</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SOIL_BLK_20_30_TAKEN</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GPS_PREC</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SOIL_ORG_DEPTH_CANDO</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GPS_PROJ</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SOIL_STD_TAKEN</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GRASS_CANDO</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SOIL_STONES_PERC</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GRASSLAND_SAMPLE</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SOIL_TAKEN</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GRAZING</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SPECIAL_STATUS</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INSPIRE_PLCC1</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STANDARD_SAMPLE</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INSPIRE_PLCC2</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SURVEY_DATE</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date</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INSPIRE_PLCC3</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TH_EW</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INSPIRE_PLCC4</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TREE_HEIGHT_MATURITY</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INSPIRE_PLCC5</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TREE_HEIGHT_SURVEY</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INSPIRE_PLCC6</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WM</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INSPIRE_PLCC7</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WM_DELIVERY</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INSPIRE_PLCC8</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WM_SOURCE</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LC_LU_SPECIAL_REMARK</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WM_TYPE</w:t>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r>
      <w:tr>
        <w:trPr>
          <w:trHeight w:val="300" w:hRule="atLeast"/>
        </w:trPr>
        <w:tc>
          <w:tcPr>
            <w:tcW w:w="287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LC1_PERC</w:t>
            </w:r>
          </w:p>
        </w:tc>
        <w:tc>
          <w:tcPr>
            <w:tcW w:w="117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t>integer</w:t>
            </w:r>
          </w:p>
        </w:tc>
        <w:tc>
          <w:tcPr>
            <w:tcW w:w="29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r>
          </w:p>
        </w:tc>
        <w:tc>
          <w:tcPr>
            <w:tcW w:w="11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76" w:before="0" w:after="0"/>
              <w:jc w:val="center"/>
              <w:rPr>
                <w:rFonts w:ascii="Times New Roman" w:hAnsi="Times New Roman" w:eastAsia="Times New Roman" w:cs="Times New Roman"/>
                <w:color w:val="000000"/>
                <w:lang w:eastAsia="cs-CZ"/>
              </w:rPr>
            </w:pPr>
            <w:r>
              <w:rPr>
                <w:rFonts w:eastAsia="Times New Roman" w:cs="Times New Roman" w:ascii="Times New Roman" w:hAnsi="Times New Roman"/>
                <w:color w:val="000000"/>
                <w:lang w:eastAsia="cs-CZ"/>
              </w:rPr>
            </w:r>
          </w:p>
        </w:tc>
      </w:tr>
    </w:tbl>
    <w:p>
      <w:pPr>
        <w:pStyle w:val="Normal"/>
        <w:spacing w:lineRule="auto" w:line="360"/>
        <w:jc w:val="center"/>
        <w:rPr>
          <w:highlight w:val="lightGray"/>
        </w:rPr>
      </w:pPr>
      <w:bookmarkStart w:id="43" w:name="_Toc71550953"/>
      <w:r>
        <w:rPr/>
        <w:t xml:space="preserve">Tab. </w:t>
      </w:r>
      <w:r>
        <w:rPr/>
        <w:fldChar w:fldCharType="begin"/>
      </w:r>
      <w:r>
        <w:rPr/>
        <w:instrText> SEQ Tab. \* ARABIC </w:instrText>
      </w:r>
      <w:r>
        <w:rPr/>
        <w:fldChar w:fldCharType="separate"/>
      </w:r>
      <w:r>
        <w:rPr/>
        <w:t>7</w:t>
      </w:r>
      <w:r>
        <w:rPr/>
        <w:fldChar w:fldCharType="end"/>
      </w:r>
      <w:r>
        <w:rPr/>
        <w:t>: Změny datových typů atributů</w:t>
      </w:r>
      <w:bookmarkEnd w:id="43"/>
    </w:p>
    <w:p>
      <w:pPr>
        <w:pStyle w:val="Normal"/>
        <w:spacing w:lineRule="auto" w:line="360"/>
        <w:ind w:firstLine="576"/>
        <w:jc w:val="both"/>
        <w:rPr>
          <w:highlight w:val="lightGray"/>
        </w:rPr>
      </w:pPr>
      <w:r>
        <w:rPr>
          <w:rFonts w:cs="Times New Roman" w:ascii="Times New Roman" w:hAnsi="Times New Roman"/>
          <w:sz w:val="24"/>
          <w:szCs w:val="24"/>
        </w:rPr>
        <w:t>Z tabulky (</w:t>
      </w:r>
      <w:r>
        <w:rPr>
          <w:rFonts w:cs="Times New Roman" w:ascii="Times New Roman" w:hAnsi="Times New Roman"/>
          <w:sz w:val="24"/>
          <w:szCs w:val="24"/>
          <w:highlight w:val="darkYellow"/>
        </w:rPr>
        <w:t>Tab.</w:t>
      </w:r>
      <w:r>
        <w:rPr>
          <w:rFonts w:cs="Times New Roman" w:ascii="Times New Roman" w:hAnsi="Times New Roman"/>
          <w:sz w:val="24"/>
          <w:szCs w:val="24"/>
        </w:rPr>
        <w:t xml:space="preserve"> ) je zřejmé, že datovým typem převážné většiny atributů je ve výsledné databázi celé číslo (integer). Tato skutečnost je způsobena tím, že vlastnosti atributů jsou vyjádřeny pomocí číselných kódů, jejichž význam je vysvětlen v </w:t>
      </w:r>
      <w:r>
        <w:rPr>
          <w:rFonts w:cs="Times New Roman" w:ascii="Times New Roman" w:hAnsi="Times New Roman"/>
          <w:sz w:val="24"/>
          <w:szCs w:val="24"/>
          <w:highlight w:val="darkYellow"/>
        </w:rPr>
        <w:t>příloze</w:t>
      </w:r>
      <w:r>
        <w:rPr>
          <w:rFonts w:cs="Times New Roman" w:ascii="Times New Roman" w:hAnsi="Times New Roman"/>
          <w:sz w:val="24"/>
          <w:szCs w:val="24"/>
        </w:rPr>
        <w:t xml:space="preserve"> této práce.</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Jiný přístup k datovým typům a s tím souvisejícím hodnotám, které atributy nabývají, je popsán v článku [</w:t>
      </w:r>
      <w:r>
        <w:rPr>
          <w:rFonts w:cs="Times New Roman" w:ascii="Times New Roman" w:hAnsi="Times New Roman"/>
          <w:sz w:val="24"/>
          <w:szCs w:val="24"/>
          <w:highlight w:val="darkYellow"/>
        </w:rPr>
        <w:t>3</w:t>
      </w:r>
      <w:r>
        <w:rPr>
          <w:rFonts w:cs="Times New Roman" w:ascii="Times New Roman" w:hAnsi="Times New Roman"/>
          <w:sz w:val="24"/>
          <w:szCs w:val="24"/>
        </w:rPr>
        <w:t xml:space="preserve">]. Skutečnosti, které hodnoty jednotlivých atributů popisují, mají v mnoha případech formu textového řetězce. Tento textový řetězec dává uživateli na první pohled lepší představu o tom, co daná hodnota vyjadřuje. Příkladem může být atribut </w:t>
      </w:r>
      <w:r>
        <w:rPr>
          <w:rFonts w:cs="Times New Roman" w:ascii="Times New Roman" w:hAnsi="Times New Roman"/>
          <w:i/>
          <w:iCs/>
          <w:sz w:val="24"/>
          <w:szCs w:val="24"/>
        </w:rPr>
        <w:t>grazing</w:t>
      </w:r>
      <w:r>
        <w:rPr>
          <w:rFonts w:cs="Times New Roman" w:ascii="Times New Roman" w:hAnsi="Times New Roman"/>
          <w:sz w:val="24"/>
          <w:szCs w:val="24"/>
        </w:rPr>
        <w:t>. Tabulka (</w:t>
      </w:r>
      <w:r>
        <w:rPr>
          <w:rFonts w:cs="Times New Roman" w:ascii="Times New Roman" w:hAnsi="Times New Roman"/>
          <w:sz w:val="24"/>
          <w:szCs w:val="24"/>
          <w:highlight w:val="darkYellow"/>
        </w:rPr>
        <w:t>Tab.</w:t>
      </w:r>
      <w:r>
        <w:rPr>
          <w:rFonts w:cs="Times New Roman" w:ascii="Times New Roman" w:hAnsi="Times New Roman"/>
          <w:sz w:val="24"/>
          <w:szCs w:val="24"/>
        </w:rPr>
        <w:t xml:space="preserve"> ) zobrazuje hodnoty, které atribut </w:t>
      </w:r>
      <w:r>
        <w:rPr>
          <w:rFonts w:cs="Times New Roman" w:ascii="Times New Roman" w:hAnsi="Times New Roman"/>
          <w:i/>
          <w:iCs/>
          <w:sz w:val="24"/>
          <w:szCs w:val="24"/>
        </w:rPr>
        <w:t>grazing</w:t>
      </w:r>
      <w:r>
        <w:rPr>
          <w:rFonts w:cs="Times New Roman" w:ascii="Times New Roman" w:hAnsi="Times New Roman"/>
          <w:sz w:val="24"/>
          <w:szCs w:val="24"/>
        </w:rPr>
        <w:t xml:space="preserve"> nabývá v databázi vytvořené na základě článku [</w:t>
      </w:r>
      <w:r>
        <w:rPr>
          <w:rFonts w:cs="Times New Roman" w:ascii="Times New Roman" w:hAnsi="Times New Roman"/>
          <w:sz w:val="24"/>
          <w:szCs w:val="24"/>
          <w:highlight w:val="darkYellow"/>
        </w:rPr>
        <w:t>3</w:t>
      </w:r>
      <w:r>
        <w:rPr>
          <w:rFonts w:cs="Times New Roman" w:ascii="Times New Roman" w:hAnsi="Times New Roman"/>
          <w:sz w:val="24"/>
          <w:szCs w:val="24"/>
        </w:rPr>
        <w:t>] a pro porovnání i odpovídající hodnoty, obsahující tento atribut po úpravách provedených na základě této práce.</w:t>
      </w:r>
    </w:p>
    <w:tbl>
      <w:tblPr>
        <w:tblW w:w="5126"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570"/>
        <w:gridCol w:w="2555"/>
      </w:tblGrid>
      <w:tr>
        <w:trPr/>
        <w:tc>
          <w:tcPr>
            <w:tcW w:w="5125" w:type="dxa"/>
            <w:gridSpan w:val="2"/>
            <w:tcBorders/>
          </w:tcPr>
          <w:p>
            <w:pPr>
              <w:pStyle w:val="Normal"/>
              <w:widowControl w:val="false"/>
              <w:spacing w:lineRule="auto" w:line="276" w:before="0" w:after="160"/>
              <w:jc w:val="center"/>
              <w:rPr>
                <w:rFonts w:ascii="Times New Roman" w:hAnsi="Times New Roman" w:cs="Times New Roman"/>
                <w:b/>
                <w:b/>
                <w:bCs/>
                <w:sz w:val="24"/>
                <w:szCs w:val="24"/>
              </w:rPr>
            </w:pPr>
            <w:r>
              <w:rPr>
                <w:rFonts w:cs="Times New Roman" w:ascii="Times New Roman" w:hAnsi="Times New Roman"/>
                <w:b/>
                <w:bCs/>
                <w:sz w:val="24"/>
                <w:szCs w:val="24"/>
              </w:rPr>
              <w:t>grazing</w:t>
            </w:r>
          </w:p>
        </w:tc>
      </w:tr>
      <w:tr>
        <w:trPr/>
        <w:tc>
          <w:tcPr>
            <w:tcW w:w="2570" w:type="dxa"/>
            <w:tcBorders/>
          </w:tcPr>
          <w:p>
            <w:pPr>
              <w:pStyle w:val="Normal"/>
              <w:widowControl w:val="false"/>
              <w:spacing w:lineRule="auto" w:line="276" w:before="0" w:after="160"/>
              <w:jc w:val="center"/>
              <w:rPr>
                <w:rFonts w:ascii="Times New Roman" w:hAnsi="Times New Roman" w:cs="Times New Roman"/>
                <w:b/>
                <w:b/>
                <w:bCs/>
                <w:sz w:val="24"/>
                <w:szCs w:val="24"/>
              </w:rPr>
            </w:pPr>
            <w:r>
              <w:rPr>
                <w:rFonts w:cs="Times New Roman" w:ascii="Times New Roman" w:hAnsi="Times New Roman"/>
                <w:b/>
                <w:bCs/>
                <w:sz w:val="24"/>
                <w:szCs w:val="24"/>
              </w:rPr>
              <w:t>Hodnoty dle článku [</w:t>
            </w:r>
            <w:r>
              <w:rPr>
                <w:rFonts w:cs="Times New Roman" w:ascii="Times New Roman" w:hAnsi="Times New Roman"/>
                <w:b/>
                <w:bCs/>
                <w:sz w:val="24"/>
                <w:szCs w:val="24"/>
                <w:highlight w:val="darkYellow"/>
              </w:rPr>
              <w:t>3</w:t>
            </w:r>
            <w:r>
              <w:rPr>
                <w:rFonts w:cs="Times New Roman" w:ascii="Times New Roman" w:hAnsi="Times New Roman"/>
                <w:b/>
                <w:bCs/>
                <w:sz w:val="24"/>
                <w:szCs w:val="24"/>
              </w:rPr>
              <w:t>]</w:t>
            </w:r>
          </w:p>
        </w:tc>
        <w:tc>
          <w:tcPr>
            <w:tcW w:w="2555" w:type="dxa"/>
            <w:tcBorders/>
          </w:tcPr>
          <w:p>
            <w:pPr>
              <w:pStyle w:val="Normal"/>
              <w:widowControl w:val="false"/>
              <w:spacing w:lineRule="auto" w:line="276" w:before="0" w:after="160"/>
              <w:jc w:val="center"/>
              <w:rPr>
                <w:rFonts w:ascii="Times New Roman" w:hAnsi="Times New Roman" w:cs="Times New Roman"/>
                <w:b/>
                <w:b/>
                <w:bCs/>
                <w:sz w:val="24"/>
                <w:szCs w:val="24"/>
              </w:rPr>
            </w:pPr>
            <w:r>
              <w:rPr>
                <w:rFonts w:cs="Times New Roman" w:ascii="Times New Roman" w:hAnsi="Times New Roman"/>
                <w:b/>
                <w:bCs/>
                <w:sz w:val="24"/>
                <w:szCs w:val="24"/>
              </w:rPr>
              <w:t>Hodnoty dle této práce</w:t>
            </w:r>
          </w:p>
        </w:tc>
      </w:tr>
      <w:tr>
        <w:trPr/>
        <w:tc>
          <w:tcPr>
            <w:tcW w:w="257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Signs of grazing</w:t>
            </w:r>
          </w:p>
        </w:tc>
        <w:tc>
          <w:tcPr>
            <w:tcW w:w="2555"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w:t>
            </w:r>
          </w:p>
        </w:tc>
      </w:tr>
      <w:tr>
        <w:trPr/>
        <w:tc>
          <w:tcPr>
            <w:tcW w:w="257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No signs of grazing</w:t>
            </w:r>
          </w:p>
        </w:tc>
        <w:tc>
          <w:tcPr>
            <w:tcW w:w="2555"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w:t>
            </w:r>
          </w:p>
        </w:tc>
      </w:tr>
      <w:tr>
        <w:trPr/>
        <w:tc>
          <w:tcPr>
            <w:tcW w:w="257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Not relevant</w:t>
            </w:r>
          </w:p>
        </w:tc>
        <w:tc>
          <w:tcPr>
            <w:tcW w:w="2555" w:type="dxa"/>
            <w:tcBorders/>
          </w:tcPr>
          <w:p>
            <w:pPr>
              <w:pStyle w:val="Normal"/>
              <w:keepNext w:val="true"/>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8</w:t>
            </w:r>
          </w:p>
        </w:tc>
      </w:tr>
    </w:tbl>
    <w:p>
      <w:pPr>
        <w:pStyle w:val="Normal"/>
        <w:jc w:val="center"/>
        <w:rPr>
          <w:highlight w:val="lightGray"/>
        </w:rPr>
      </w:pPr>
      <w:bookmarkStart w:id="44" w:name="_Toc71550954"/>
      <w:r>
        <w:rPr/>
        <w:t xml:space="preserve">Tab. </w:t>
      </w:r>
      <w:r>
        <w:rPr/>
        <w:fldChar w:fldCharType="begin"/>
      </w:r>
      <w:r>
        <w:rPr/>
        <w:instrText> SEQ Tab. \* ARABIC </w:instrText>
      </w:r>
      <w:r>
        <w:rPr/>
        <w:fldChar w:fldCharType="separate"/>
      </w:r>
      <w:r>
        <w:rPr/>
        <w:t>8</w:t>
      </w:r>
      <w:r>
        <w:rPr/>
        <w:fldChar w:fldCharType="end"/>
      </w:r>
      <w:r>
        <w:rPr/>
        <w:t>: Tabulka hodnot atributu grazing</w:t>
      </w:r>
      <w:bookmarkEnd w:id="44"/>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Nevýhodou zmíněného přístupu je především náročná práce s textovými řetězci. Například při výběru na základě atributového dotazu je uživatel nucen vypsat přesně celý řetězec a sebemenší chyba způsobí nefunkčnost dotazu. Další nevýhodou je nepřehlednost atributové tabulky obsahující mnoho textových řetězců. Z těchto důvodů byly v této práci </w:t>
      </w:r>
      <w:commentRangeStart w:id="14"/>
      <w:r>
        <w:rPr>
          <w:rFonts w:cs="Times New Roman" w:ascii="Times New Roman" w:hAnsi="Times New Roman"/>
          <w:sz w:val="24"/>
          <w:szCs w:val="24"/>
        </w:rPr>
        <w:t>upřednostněny kódy</w:t>
      </w:r>
      <w:ins w:id="14" w:author="Martin Landa" w:date="2021-05-12T16:43:39Z">
        <w:r>
          <w:rPr>
            <w:rFonts w:cs="Times New Roman" w:ascii="Times New Roman" w:hAnsi="Times New Roman"/>
            <w:sz w:val="24"/>
            <w:szCs w:val="24"/>
          </w:rPr>
        </w:r>
      </w:ins>
      <w:commentRangeEnd w:id="14"/>
      <w:r>
        <w:commentReference w:id="14"/>
      </w:r>
      <w:r>
        <w:rPr>
          <w:rFonts w:cs="Times New Roman" w:ascii="Times New Roman" w:hAnsi="Times New Roman"/>
          <w:sz w:val="24"/>
          <w:szCs w:val="24"/>
        </w:rPr>
        <w:t>, reprezentující jednotlivé vlastnosti.</w:t>
      </w:r>
    </w:p>
    <w:p>
      <w:pPr>
        <w:pStyle w:val="Normal"/>
        <w:spacing w:lineRule="auto" w:line="360"/>
        <w:jc w:val="center"/>
        <w:rPr>
          <w:highlight w:val="lightGray"/>
        </w:rPr>
      </w:pPr>
      <w:r>
        <w:rPr>
          <w:highlight w:val="lightGray"/>
        </w:rPr>
      </w:r>
    </w:p>
    <w:p>
      <w:pPr>
        <w:pStyle w:val="Heading2"/>
        <w:spacing w:lineRule="auto" w:line="360"/>
        <w:rPr>
          <w:highlight w:val="lightGray"/>
        </w:rPr>
      </w:pPr>
      <w:bookmarkStart w:id="45" w:name="_Toc71551003"/>
      <w:r>
        <w:rPr/>
        <w:t>Nové atributy</w:t>
      </w:r>
      <w:bookmarkEnd w:id="45"/>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Poslední úpravou datové sady LUCAS bylo vytvoření nových atributů. Tyto nové atributy data zpřehledňují a usnadňují práci s nimi. </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Nově přidány byly následující atributy:</w:t>
      </w:r>
    </w:p>
    <w:p>
      <w:pPr>
        <w:pStyle w:val="Normal"/>
        <w:numPr>
          <w:ilvl w:val="0"/>
          <w:numId w:val="6"/>
        </w:numPr>
        <w:spacing w:lineRule="auto" w:line="360"/>
        <w:jc w:val="both"/>
        <w:rPr>
          <w:rFonts w:ascii="Times New Roman" w:hAnsi="Times New Roman" w:cs="Times New Roman"/>
          <w:sz w:val="24"/>
          <w:szCs w:val="24"/>
        </w:rPr>
      </w:pPr>
      <w:commentRangeStart w:id="15"/>
      <w:r>
        <w:rPr>
          <w:rFonts w:cs="Times New Roman" w:ascii="Times New Roman" w:hAnsi="Times New Roman"/>
          <w:sz w:val="24"/>
          <w:szCs w:val="24"/>
        </w:rPr>
        <w:t>survey_year</w:t>
      </w:r>
      <w:ins w:id="15" w:author="Martin Landa" w:date="2021-05-12T16:46:12Z">
        <w:r>
          <w:rPr>
            <w:rFonts w:cs="Times New Roman" w:ascii="Times New Roman" w:hAnsi="Times New Roman"/>
            <w:sz w:val="24"/>
            <w:szCs w:val="24"/>
          </w:rPr>
        </w:r>
      </w:ins>
      <w:commentRangeEnd w:id="15"/>
      <w:r>
        <w:commentReference w:id="15"/>
      </w:r>
      <w:r>
        <w:rPr>
          <w:rFonts w:cs="Times New Roman" w:ascii="Times New Roman" w:hAnsi="Times New Roman"/>
          <w:sz w:val="24"/>
          <w:szCs w:val="24"/>
        </w:rPr>
        <w:t xml:space="preserve"> – </w:t>
      </w:r>
      <w:commentRangeStart w:id="16"/>
      <w:r>
        <w:rPr>
          <w:rFonts w:cs="Times New Roman" w:ascii="Times New Roman" w:hAnsi="Times New Roman"/>
          <w:sz w:val="24"/>
          <w:szCs w:val="24"/>
        </w:rPr>
        <w:t>Ročník</w:t>
      </w:r>
      <w:ins w:id="16" w:author="Martin Landa" w:date="2021-05-12T16:45:11Z">
        <w:r>
          <w:rPr>
            <w:rFonts w:cs="Times New Roman" w:ascii="Times New Roman" w:hAnsi="Times New Roman"/>
            <w:sz w:val="24"/>
            <w:szCs w:val="24"/>
          </w:rPr>
        </w:r>
      </w:ins>
      <w:commentRangeEnd w:id="16"/>
      <w:r>
        <w:commentReference w:id="16"/>
      </w:r>
      <w:r>
        <w:rPr>
          <w:rFonts w:cs="Times New Roman" w:ascii="Times New Roman" w:hAnsi="Times New Roman"/>
          <w:sz w:val="24"/>
          <w:szCs w:val="24"/>
        </w:rPr>
        <w:t xml:space="preserve"> průzkumu, pro který byl bod měřen. Tento atribut má datový typ integer a nabývá hodnot 2006, 2009, 2012, 2015 případně 2018. Vyskytuje se pouze u </w:t>
      </w:r>
      <w:commentRangeStart w:id="17"/>
      <w:r>
        <w:rPr>
          <w:rFonts w:cs="Times New Roman" w:ascii="Times New Roman" w:hAnsi="Times New Roman"/>
          <w:sz w:val="24"/>
          <w:szCs w:val="24"/>
        </w:rPr>
        <w:t>časově neagregovaných</w:t>
      </w:r>
      <w:ins w:id="17" w:author="Martin Landa" w:date="2021-05-12T16:45:35Z">
        <w:r>
          <w:rPr>
            <w:rFonts w:cs="Times New Roman" w:ascii="Times New Roman" w:hAnsi="Times New Roman"/>
            <w:sz w:val="24"/>
            <w:szCs w:val="24"/>
          </w:rPr>
        </w:r>
      </w:ins>
      <w:commentRangeEnd w:id="17"/>
      <w:r>
        <w:commentReference w:id="17"/>
      </w:r>
      <w:r>
        <w:rPr>
          <w:rFonts w:cs="Times New Roman" w:ascii="Times New Roman" w:hAnsi="Times New Roman"/>
          <w:sz w:val="24"/>
          <w:szCs w:val="24"/>
        </w:rPr>
        <w:t xml:space="preserve"> dat. V případě časoprostorově agregovaných dat by u mnoha záznamů tento atribut musel zaznamenávat více hodnot a to, pokud na daném bodě bylo měřeno opakovaně. Atribut je využíván v zásuvném modulu pro výběr bodů na základě doby, kdy byl daný bod měřen.  </w:t>
      </w:r>
    </w:p>
    <w:p>
      <w:pPr>
        <w:pStyle w:val="Normal"/>
        <w:numPr>
          <w:ilvl w:val="0"/>
          <w:numId w:val="6"/>
        </w:numPr>
        <w:spacing w:lineRule="auto" w:line="360"/>
        <w:jc w:val="both"/>
        <w:rPr>
          <w:rFonts w:ascii="Times New Roman" w:hAnsi="Times New Roman" w:cs="Times New Roman"/>
          <w:sz w:val="24"/>
          <w:szCs w:val="24"/>
        </w:rPr>
      </w:pPr>
      <w:r>
        <w:rPr>
          <w:rFonts w:cs="Times New Roman" w:ascii="Times New Roman" w:hAnsi="Times New Roman"/>
          <w:sz w:val="24"/>
          <w:szCs w:val="24"/>
        </w:rPr>
        <w:t>lc1_h, lc2_h, lu1_h, lu2_h – Harmonizované land cover a land use atributy. Tyto nové atributy byly vytvořeny z důvodu zachování původních land cover a land use tříd v databázi. V případě ostatních úprav byly měněny atributy přímo, jelikož by původní hodnoty neměly pro uživatele žádný význam, případně by ho pouze mátly. Ostatní atributy se ve výsledné databázi vyskytují pouze v harmonizované podobě. Pouze u zmíněných atributů land cover a land use má smysl zachovávat i původní hodnoty. Důvodem je například, že kódy, které byly používány před rokem 2018 a v roce 2018 se již nevyskytovaly (ani v podobě jiného kódu představující stejnou vlastnost) byly označeny jako nerelevantní. Stejným způsobem bylo nakládáno s kódy, které nebylo možné jednoznačně přeložit do nomenklatury používané v roce 2018. Hodnoty nových harmonizovaných atributů je tedy možné efektivně porovnávat napříč roky. Pokud má uživatel zájem o specifickou vlastnost (například u atributu land use byla hodnota U500 „Wetland“ zjišťována pouze v roce 2006), zjišťovanou pouze v dřívějších letech, dostane se k ní pomocí původních atributů</w:t>
      </w:r>
      <w:r>
        <w:rPr>
          <w:rFonts w:cs="Times New Roman" w:ascii="Times New Roman" w:hAnsi="Times New Roman"/>
          <w:i/>
          <w:iCs/>
          <w:sz w:val="24"/>
          <w:szCs w:val="24"/>
        </w:rPr>
        <w:t xml:space="preserve"> lc1</w:t>
      </w:r>
      <w:r>
        <w:rPr>
          <w:rFonts w:cs="Times New Roman" w:ascii="Times New Roman" w:hAnsi="Times New Roman"/>
          <w:sz w:val="24"/>
          <w:szCs w:val="24"/>
        </w:rPr>
        <w:t xml:space="preserve">, </w:t>
      </w:r>
      <w:r>
        <w:rPr>
          <w:rFonts w:cs="Times New Roman" w:ascii="Times New Roman" w:hAnsi="Times New Roman"/>
          <w:i/>
          <w:iCs/>
          <w:sz w:val="24"/>
          <w:szCs w:val="24"/>
        </w:rPr>
        <w:t>lc2</w:t>
      </w:r>
      <w:r>
        <w:rPr>
          <w:rFonts w:cs="Times New Roman" w:ascii="Times New Roman" w:hAnsi="Times New Roman"/>
          <w:sz w:val="24"/>
          <w:szCs w:val="24"/>
        </w:rPr>
        <w:t xml:space="preserve">, </w:t>
      </w:r>
      <w:r>
        <w:rPr>
          <w:rFonts w:cs="Times New Roman" w:ascii="Times New Roman" w:hAnsi="Times New Roman"/>
          <w:i/>
          <w:iCs/>
          <w:sz w:val="24"/>
          <w:szCs w:val="24"/>
        </w:rPr>
        <w:t>lu1</w:t>
      </w:r>
      <w:r>
        <w:rPr>
          <w:rFonts w:cs="Times New Roman" w:ascii="Times New Roman" w:hAnsi="Times New Roman"/>
          <w:sz w:val="24"/>
          <w:szCs w:val="24"/>
        </w:rPr>
        <w:t xml:space="preserve">, </w:t>
      </w:r>
      <w:r>
        <w:rPr>
          <w:rFonts w:cs="Times New Roman" w:ascii="Times New Roman" w:hAnsi="Times New Roman"/>
          <w:i/>
          <w:iCs/>
          <w:sz w:val="24"/>
          <w:szCs w:val="24"/>
        </w:rPr>
        <w:t>lu2</w:t>
      </w:r>
      <w:r>
        <w:rPr>
          <w:rFonts w:cs="Times New Roman" w:ascii="Times New Roman" w:hAnsi="Times New Roman"/>
          <w:sz w:val="24"/>
          <w:szCs w:val="24"/>
        </w:rPr>
        <w:t xml:space="preserve">. </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geom – Geometrie polohy </w:t>
      </w:r>
      <w:commentRangeStart w:id="18"/>
      <w:r>
        <w:rPr>
          <w:rFonts w:cs="Times New Roman" w:ascii="Times New Roman" w:hAnsi="Times New Roman"/>
          <w:sz w:val="24"/>
          <w:szCs w:val="24"/>
        </w:rPr>
        <w:t>teoretického</w:t>
      </w:r>
      <w:ins w:id="18" w:author="Martin Landa" w:date="2021-05-12T16:47:37Z">
        <w:r>
          <w:rPr>
            <w:rFonts w:cs="Times New Roman" w:ascii="Times New Roman" w:hAnsi="Times New Roman"/>
            <w:sz w:val="24"/>
            <w:szCs w:val="24"/>
          </w:rPr>
        </w:r>
      </w:ins>
      <w:commentRangeEnd w:id="18"/>
      <w:r>
        <w:commentReference w:id="18"/>
      </w:r>
      <w:r>
        <w:rPr>
          <w:rFonts w:cs="Times New Roman" w:ascii="Times New Roman" w:hAnsi="Times New Roman"/>
          <w:sz w:val="24"/>
          <w:szCs w:val="24"/>
        </w:rPr>
        <w:t xml:space="preserve"> bodu určená ze zaokrouhlených hodnot atributů </w:t>
      </w:r>
      <w:r>
        <w:rPr>
          <w:rFonts w:cs="Times New Roman" w:ascii="Times New Roman" w:hAnsi="Times New Roman"/>
          <w:i/>
          <w:iCs/>
          <w:sz w:val="24"/>
          <w:szCs w:val="24"/>
        </w:rPr>
        <w:t>th_lat</w:t>
      </w:r>
      <w:r>
        <w:rPr>
          <w:rFonts w:cs="Times New Roman" w:ascii="Times New Roman" w:hAnsi="Times New Roman"/>
          <w:sz w:val="24"/>
          <w:szCs w:val="24"/>
        </w:rPr>
        <w:t xml:space="preserve">, </w:t>
      </w:r>
      <w:r>
        <w:rPr>
          <w:rFonts w:cs="Times New Roman" w:ascii="Times New Roman" w:hAnsi="Times New Roman"/>
          <w:i/>
          <w:iCs/>
          <w:sz w:val="24"/>
          <w:szCs w:val="24"/>
        </w:rPr>
        <w:t>th_long</w:t>
      </w:r>
      <w:r>
        <w:rPr>
          <w:rFonts w:cs="Times New Roman" w:ascii="Times New Roman" w:hAnsi="Times New Roman"/>
          <w:sz w:val="24"/>
          <w:szCs w:val="24"/>
        </w:rPr>
        <w:t xml:space="preserve"> a atributu </w:t>
      </w:r>
      <w:r>
        <w:rPr>
          <w:rFonts w:cs="Times New Roman" w:ascii="Times New Roman" w:hAnsi="Times New Roman"/>
          <w:i/>
          <w:iCs/>
          <w:sz w:val="24"/>
          <w:szCs w:val="24"/>
        </w:rPr>
        <w:t>th_ew</w:t>
      </w:r>
      <w:r>
        <w:rPr>
          <w:rFonts w:cs="Times New Roman" w:ascii="Times New Roman" w:hAnsi="Times New Roman"/>
          <w:sz w:val="24"/>
          <w:szCs w:val="24"/>
        </w:rPr>
        <w:t xml:space="preserve">. Atribut </w:t>
      </w:r>
      <w:r>
        <w:rPr>
          <w:rFonts w:cs="Times New Roman" w:ascii="Times New Roman" w:hAnsi="Times New Roman"/>
          <w:i/>
          <w:iCs/>
          <w:sz w:val="24"/>
          <w:szCs w:val="24"/>
        </w:rPr>
        <w:t>th_lat</w:t>
      </w:r>
      <w:r>
        <w:rPr>
          <w:rFonts w:cs="Times New Roman" w:ascii="Times New Roman" w:hAnsi="Times New Roman"/>
          <w:sz w:val="24"/>
          <w:szCs w:val="24"/>
        </w:rPr>
        <w:t xml:space="preserve"> obsahuje zeměpisnou šířku teoretického bodu a </w:t>
      </w:r>
      <w:r>
        <w:rPr>
          <w:rFonts w:cs="Times New Roman" w:ascii="Times New Roman" w:hAnsi="Times New Roman"/>
          <w:i/>
          <w:iCs/>
          <w:sz w:val="24"/>
          <w:szCs w:val="24"/>
        </w:rPr>
        <w:t>th_long</w:t>
      </w:r>
      <w:r>
        <w:rPr>
          <w:rFonts w:cs="Times New Roman" w:ascii="Times New Roman" w:hAnsi="Times New Roman"/>
          <w:sz w:val="24"/>
          <w:szCs w:val="24"/>
        </w:rPr>
        <w:t xml:space="preserve"> zeměpisnou délku. Zeměpisné souřadnice bylo nutné zaokrouhlit, jelikož se jejich přesnost v různých letech lišila. V případě vytvoření geometrií z původních hodnot by se totožné body měřené v různých letech nenacházely na stejném místě, ale byly by mezi nimi posuny v řádu setin milimetrů až desítek centimetrů. Průměrný posun by byl cca 7 cm. Atribut </w:t>
      </w:r>
      <w:r>
        <w:rPr>
          <w:rFonts w:cs="Times New Roman" w:ascii="Times New Roman" w:hAnsi="Times New Roman"/>
          <w:i/>
          <w:iCs/>
          <w:sz w:val="24"/>
          <w:szCs w:val="24"/>
        </w:rPr>
        <w:t xml:space="preserve">th_ew </w:t>
      </w:r>
      <w:r>
        <w:rPr>
          <w:rFonts w:cs="Times New Roman" w:ascii="Times New Roman" w:hAnsi="Times New Roman"/>
          <w:sz w:val="24"/>
          <w:szCs w:val="24"/>
        </w:rPr>
        <w:t>definuje, zda se bod nachází na západní nebo východní polokouli. V případě bodů na západní polokouli bylo nutné před vytvořením geometrií změnit hodnoty zeměpisné délky na záporné. Souřadnice bodů na východní polokouli nebylo nutné měnit.</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dist_gps_th – Vypočtená vzdálenost v metrech mezi bodem, na kterém probíhalo měření, a teoretickým bodem. Pomocí tohoto atributu je možné mimo jiné odhadnout, zda při opakované návštěvě daného bodu probíhala observace na totožném místě. V ideálním případě by měření mělo být prováděno přímo na teoretickém bodě, avšak v mnoha případech není ne tento bod možný přístup přímo a měření tedy probíhá v jeho blízkosti.  </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dist_th_thr – Vypočtená vzdálenost v metrech mezi teoretickým bodem a teoretickým bodem, určeným ze </w:t>
      </w:r>
      <w:commentRangeStart w:id="19"/>
      <w:r>
        <w:rPr>
          <w:rFonts w:cs="Times New Roman" w:ascii="Times New Roman" w:hAnsi="Times New Roman"/>
          <w:sz w:val="24"/>
          <w:szCs w:val="24"/>
        </w:rPr>
        <w:t>zaokrouhlených souřadnic</w:t>
      </w:r>
      <w:ins w:id="19" w:author="Martin Landa" w:date="2021-05-12T16:49:06Z">
        <w:r>
          <w:rPr>
            <w:rFonts w:cs="Times New Roman" w:ascii="Times New Roman" w:hAnsi="Times New Roman"/>
            <w:sz w:val="24"/>
            <w:szCs w:val="24"/>
          </w:rPr>
        </w:r>
      </w:ins>
      <w:commentRangeEnd w:id="19"/>
      <w:r>
        <w:commentReference w:id="19"/>
      </w:r>
      <w:r>
        <w:rPr>
          <w:rFonts w:cs="Times New Roman" w:ascii="Times New Roman" w:hAnsi="Times New Roman"/>
          <w:sz w:val="24"/>
          <w:szCs w:val="24"/>
        </w:rPr>
        <w:t xml:space="preserve">. Popisuje případný posun mezi totožnými body vzniklými na základě nezaokrouhlených souřadnic. Jeho relativně malé, avšak velmi významné hodnoty mimo jiné pro korektní vytvoření geometrií bodů byly zmíněny výše při popisu atributu </w:t>
      </w:r>
      <w:r>
        <w:rPr>
          <w:rFonts w:cs="Times New Roman" w:ascii="Times New Roman" w:hAnsi="Times New Roman"/>
          <w:i/>
          <w:iCs/>
          <w:sz w:val="24"/>
          <w:szCs w:val="24"/>
        </w:rPr>
        <w:t>geom</w:t>
      </w:r>
      <w:r>
        <w:rPr>
          <w:rFonts w:cs="Times New Roman" w:ascii="Times New Roman" w:hAnsi="Times New Roman"/>
          <w:sz w:val="24"/>
          <w:szCs w:val="24"/>
        </w:rPr>
        <w:t xml:space="preserve">.  </w:t>
      </w:r>
    </w:p>
    <w:p>
      <w:pPr>
        <w:pStyle w:val="Heading2"/>
        <w:spacing w:lineRule="auto" w:line="360"/>
        <w:rPr>
          <w:highlight w:val="lightGray"/>
        </w:rPr>
      </w:pPr>
      <w:bookmarkStart w:id="46" w:name="_Toc71551004"/>
      <w:r>
        <w:rPr/>
        <w:t>Automatizace</w:t>
      </w:r>
      <w:bookmarkEnd w:id="46"/>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Ve chvíli, kdy vznikne nová databáze LUCAS bodů měřených v roce 2021, bude pravděpodobně tato databáze obsahovat nekonzistence oproti databázi z roku 2018. Z tohoto důvodu bude nutné nová data opět harmonizovat. Proto, aby nová harmonizace byla co nejsnazší, byl celý proces automatizován. Automatizace byla užitečná i pro potřeby testování jednotlivých kroků. Tímto způsobem bylo usnadněno opakované spouštění harmonizace ve chvíli, kdy byla identifikována „nová“, dříve přehlédnutá chyba. </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Jednotlivé části propojil Ing. Martin Landa, Ph.D. pomocí softwaru Docker. Docker je open source software vytvořený v roce 2013 firmou Docker, Inc. Umožňuje vytvořit izolované prostředí, ve kterém jsou definované veškeré požadované parametry pro úspěšné spuštění jednotlivých skriptů. Takovými parametry jsou například verze používaných knihoven. To umožňuje snadnou replikaci veškerých úkonů s použitím téměř jakéhokoliv počítače. Zároveň je pomocí Docker vytvořen dokument spojující dílčí skripty. Tímto způsobem je možné použitím jednoho příkazu provést veškeré úkony popsané v předchozích kapitolách od nahrání </w:t>
      </w:r>
      <w:r>
        <w:rPr>
          <w:rFonts w:cs="Times New Roman" w:ascii="Times New Roman" w:hAnsi="Times New Roman"/>
          <w:i/>
          <w:iCs/>
          <w:sz w:val="24"/>
          <w:szCs w:val="24"/>
        </w:rPr>
        <w:t>csv</w:t>
      </w:r>
      <w:r>
        <w:rPr>
          <w:rFonts w:cs="Times New Roman" w:ascii="Times New Roman" w:hAnsi="Times New Roman"/>
          <w:sz w:val="24"/>
          <w:szCs w:val="24"/>
        </w:rPr>
        <w:t xml:space="preserve"> soubodů s původními LUCAS daty do databáze, přes úpravu a h</w:t>
      </w:r>
      <w:ins w:id="20" w:author="Martin Landa" w:date="2021-05-12T16:53:30Z">
        <w:r>
          <w:rPr>
            <w:rFonts w:cs="Times New Roman" w:ascii="Times New Roman" w:hAnsi="Times New Roman"/>
            <w:sz w:val="24"/>
            <w:szCs w:val="24"/>
          </w:rPr>
          <w:t>a</w:t>
        </w:r>
      </w:ins>
      <w:r>
        <w:rPr>
          <w:rFonts w:cs="Times New Roman" w:ascii="Times New Roman" w:hAnsi="Times New Roman"/>
          <w:sz w:val="24"/>
          <w:szCs w:val="24"/>
        </w:rPr>
        <w:t xml:space="preserve">ramonizaci těchto dat až po zveřejnění pomocí </w:t>
      </w:r>
      <w:commentRangeStart w:id="20"/>
      <w:r>
        <w:rPr>
          <w:rFonts w:cs="Times New Roman" w:ascii="Times New Roman" w:hAnsi="Times New Roman"/>
          <w:sz w:val="24"/>
          <w:szCs w:val="24"/>
        </w:rPr>
        <w:t>Geo</w:t>
      </w:r>
      <w:ins w:id="21" w:author="Martin Landa" w:date="2021-05-12T16:53:53Z">
        <w:r>
          <w:rPr>
            <w:rFonts w:cs="Times New Roman" w:ascii="Times New Roman" w:hAnsi="Times New Roman"/>
            <w:sz w:val="24"/>
            <w:szCs w:val="24"/>
          </w:rPr>
          <w:t>S</w:t>
        </w:r>
      </w:ins>
      <w:del w:id="22" w:author="Martin Landa" w:date="2021-05-12T16:53:53Z">
        <w:r>
          <w:rPr>
            <w:rFonts w:cs="Times New Roman" w:ascii="Times New Roman" w:hAnsi="Times New Roman"/>
            <w:sz w:val="24"/>
            <w:szCs w:val="24"/>
          </w:rPr>
          <w:delText>s</w:delText>
        </w:r>
      </w:del>
      <w:r>
        <w:rPr>
          <w:rFonts w:cs="Times New Roman" w:ascii="Times New Roman" w:hAnsi="Times New Roman"/>
          <w:sz w:val="24"/>
          <w:szCs w:val="24"/>
        </w:rPr>
        <w:t>erveru</w:t>
      </w:r>
      <w:ins w:id="23" w:author="Martin Landa" w:date="2021-05-12T16:54:05Z">
        <w:r>
          <w:rPr>
            <w:rFonts w:cs="Times New Roman" w:ascii="Times New Roman" w:hAnsi="Times New Roman"/>
            <w:sz w:val="24"/>
            <w:szCs w:val="24"/>
          </w:rPr>
        </w:r>
      </w:ins>
      <w:commentRangeEnd w:id="20"/>
      <w:r>
        <w:commentReference w:id="20"/>
      </w:r>
      <w:r>
        <w:rPr>
          <w:rFonts w:cs="Times New Roman" w:ascii="Times New Roman" w:hAnsi="Times New Roman"/>
          <w:sz w:val="24"/>
          <w:szCs w:val="24"/>
        </w:rPr>
        <w:t>.</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r>
    </w:p>
    <w:p>
      <w:pPr>
        <w:pStyle w:val="Heading2"/>
        <w:spacing w:lineRule="auto" w:line="360"/>
        <w:rPr>
          <w:sz w:val="40"/>
          <w:szCs w:val="32"/>
        </w:rPr>
      </w:pPr>
      <w:bookmarkStart w:id="47" w:name="_Toc71551005"/>
      <w:r>
        <w:rPr/>
        <w:t>Zveřejnění dat</w:t>
      </w:r>
      <w:bookmarkEnd w:id="47"/>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 xml:space="preserve">Po veškerých úpravách, spočívajících v korekci dat tak, aby byla konzistentní napříč roky, opravě chyb, změně datových typů a doplnění nových atributů, byla data zveřejněna na mapovém serveru. Pro zpřístupnění dat byl využit GeoServer. Vznikla tak </w:t>
      </w:r>
      <w:ins w:id="24" w:author="Martin Landa" w:date="2021-05-12T16:55:23Z">
        <w:r>
          <w:rPr>
            <w:rFonts w:cs="Times New Roman" w:ascii="Times New Roman" w:hAnsi="Times New Roman"/>
            <w:sz w:val="24"/>
            <w:szCs w:val="24"/>
          </w:rPr>
          <w:t xml:space="preserve">OGC </w:t>
        </w:r>
      </w:ins>
      <w:r>
        <w:rPr>
          <w:rFonts w:cs="Times New Roman" w:ascii="Times New Roman" w:hAnsi="Times New Roman"/>
          <w:sz w:val="24"/>
          <w:szCs w:val="24"/>
        </w:rPr>
        <w:t>WFS (</w:t>
      </w:r>
      <w:ins w:id="25" w:author="Martin Landa" w:date="2021-05-12T16:55:28Z">
        <w:r>
          <w:rPr>
            <w:rFonts w:cs="Times New Roman" w:ascii="Times New Roman" w:hAnsi="Times New Roman"/>
            <w:sz w:val="24"/>
            <w:szCs w:val="24"/>
          </w:rPr>
          <w:t>W</w:t>
        </w:r>
      </w:ins>
      <w:del w:id="26" w:author="Martin Landa" w:date="2021-05-12T16:55:28Z">
        <w:r>
          <w:rPr>
            <w:rFonts w:cs="Times New Roman" w:ascii="Times New Roman" w:hAnsi="Times New Roman"/>
            <w:sz w:val="24"/>
            <w:szCs w:val="24"/>
          </w:rPr>
          <w:delText>w</w:delText>
        </w:r>
      </w:del>
      <w:r>
        <w:rPr>
          <w:rFonts w:cs="Times New Roman" w:ascii="Times New Roman" w:hAnsi="Times New Roman"/>
          <w:sz w:val="24"/>
          <w:szCs w:val="24"/>
        </w:rPr>
        <w:t xml:space="preserve">eb </w:t>
      </w:r>
      <w:ins w:id="27" w:author="Martin Landa" w:date="2021-05-12T16:55:30Z">
        <w:r>
          <w:rPr>
            <w:rFonts w:cs="Times New Roman" w:ascii="Times New Roman" w:hAnsi="Times New Roman"/>
            <w:sz w:val="24"/>
            <w:szCs w:val="24"/>
          </w:rPr>
          <w:t>F</w:t>
        </w:r>
      </w:ins>
      <w:del w:id="28" w:author="Martin Landa" w:date="2021-05-12T16:55:30Z">
        <w:r>
          <w:rPr>
            <w:rFonts w:cs="Times New Roman" w:ascii="Times New Roman" w:hAnsi="Times New Roman"/>
            <w:sz w:val="24"/>
            <w:szCs w:val="24"/>
          </w:rPr>
          <w:delText>f</w:delText>
        </w:r>
      </w:del>
      <w:r>
        <w:rPr>
          <w:rFonts w:cs="Times New Roman" w:ascii="Times New Roman" w:hAnsi="Times New Roman"/>
          <w:sz w:val="24"/>
          <w:szCs w:val="24"/>
        </w:rPr>
        <w:t xml:space="preserve">eature </w:t>
      </w:r>
      <w:ins w:id="29" w:author="Martin Landa" w:date="2021-05-12T16:55:32Z">
        <w:r>
          <w:rPr>
            <w:rFonts w:cs="Times New Roman" w:ascii="Times New Roman" w:hAnsi="Times New Roman"/>
            <w:sz w:val="24"/>
            <w:szCs w:val="24"/>
          </w:rPr>
          <w:t>S</w:t>
        </w:r>
      </w:ins>
      <w:del w:id="30" w:author="Martin Landa" w:date="2021-05-12T16:55:32Z">
        <w:r>
          <w:rPr>
            <w:rFonts w:cs="Times New Roman" w:ascii="Times New Roman" w:hAnsi="Times New Roman"/>
            <w:sz w:val="24"/>
            <w:szCs w:val="24"/>
          </w:rPr>
          <w:delText>s</w:delText>
        </w:r>
      </w:del>
      <w:r>
        <w:rPr>
          <w:rFonts w:cs="Times New Roman" w:ascii="Times New Roman" w:hAnsi="Times New Roman"/>
          <w:sz w:val="24"/>
          <w:szCs w:val="24"/>
        </w:rPr>
        <w:t xml:space="preserve">ervice) služba, pomocí které je možné k datům přistupovat. </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 xml:space="preserve">Data byla publikována ve dvou formách, a to časoprostorově agregované a neagregované. Neagregovaná data jsou taková, u kterých každý záznam reprezentuje jedno měření. Časoprostorová agregace spočívá v propojení tabulek odpovídajících jednotlivým rokům pomocí atributu </w:t>
      </w:r>
      <w:commentRangeStart w:id="21"/>
      <w:r>
        <w:rPr>
          <w:rFonts w:cs="Times New Roman" w:ascii="Times New Roman" w:hAnsi="Times New Roman"/>
          <w:i/>
          <w:iCs/>
          <w:sz w:val="24"/>
          <w:szCs w:val="24"/>
        </w:rPr>
        <w:t>point_id</w:t>
      </w:r>
      <w:ins w:id="31" w:author="Martin Landa" w:date="2021-05-12T16:55:57Z">
        <w:r>
          <w:rPr>
            <w:rFonts w:cs="Times New Roman" w:ascii="Times New Roman" w:hAnsi="Times New Roman"/>
            <w:i/>
            <w:iCs/>
            <w:sz w:val="24"/>
            <w:szCs w:val="24"/>
          </w:rPr>
        </w:r>
      </w:ins>
      <w:commentRangeEnd w:id="21"/>
      <w:r>
        <w:commentReference w:id="21"/>
      </w:r>
      <w:r>
        <w:rPr>
          <w:rFonts w:cs="Times New Roman" w:ascii="Times New Roman" w:hAnsi="Times New Roman"/>
          <w:sz w:val="24"/>
          <w:szCs w:val="24"/>
        </w:rPr>
        <w:t xml:space="preserve">. Každý záznam agregovaných dat představuje bod, u něhož jsou zaznamenány hodnoty všech měření, která na něm byla v průběhu let provedena. Tato forma umožňuje snadnější porovnávání dat napříč roky a sledování změn. </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 xml:space="preserve">Dále byly pro obě výše zmíněné formy poskytovaných dat vytvořeny </w:t>
      </w:r>
      <w:commentRangeStart w:id="22"/>
      <w:r>
        <w:rPr>
          <w:rFonts w:cs="Times New Roman" w:ascii="Times New Roman" w:hAnsi="Times New Roman"/>
          <w:sz w:val="24"/>
          <w:szCs w:val="24"/>
        </w:rPr>
        <w:t>pohledy</w:t>
      </w:r>
      <w:ins w:id="32" w:author="Martin Landa" w:date="2021-05-12T16:56:47Z">
        <w:r>
          <w:rPr>
            <w:rFonts w:cs="Times New Roman" w:ascii="Times New Roman" w:hAnsi="Times New Roman"/>
            <w:sz w:val="24"/>
            <w:szCs w:val="24"/>
          </w:rPr>
        </w:r>
      </w:ins>
      <w:commentRangeEnd w:id="22"/>
      <w:r>
        <w:commentReference w:id="22"/>
      </w:r>
      <w:r>
        <w:rPr>
          <w:rFonts w:cs="Times New Roman" w:ascii="Times New Roman" w:hAnsi="Times New Roman"/>
          <w:sz w:val="24"/>
          <w:szCs w:val="24"/>
        </w:rPr>
        <w:t xml:space="preserve"> obsahující pouze omezené počty atributů. Atributy byly seskupeny do </w:t>
      </w:r>
      <w:commentRangeStart w:id="23"/>
      <w:r>
        <w:rPr>
          <w:rFonts w:cs="Times New Roman" w:ascii="Times New Roman" w:hAnsi="Times New Roman"/>
          <w:sz w:val="24"/>
          <w:szCs w:val="24"/>
        </w:rPr>
        <w:t>logických celků</w:t>
      </w:r>
      <w:ins w:id="33" w:author="Martin Landa" w:date="2021-05-12T16:57:10Z">
        <w:r>
          <w:rPr>
            <w:rFonts w:cs="Times New Roman" w:ascii="Times New Roman" w:hAnsi="Times New Roman"/>
            <w:sz w:val="24"/>
            <w:szCs w:val="24"/>
          </w:rPr>
        </w:r>
      </w:ins>
      <w:commentRangeEnd w:id="23"/>
      <w:r>
        <w:commentReference w:id="23"/>
      </w:r>
      <w:r>
        <w:rPr>
          <w:rFonts w:cs="Times New Roman" w:ascii="Times New Roman" w:hAnsi="Times New Roman"/>
          <w:sz w:val="24"/>
          <w:szCs w:val="24"/>
        </w:rPr>
        <w:t xml:space="preserve"> tak, aby si uživatel mohl vybrat skupinu atributů, o níž má zájem a výsledná atributová tabulka neobsahovala atributy, které by pouze překážely. Tímto způsobem bylo vytvořeno pět skupin, a to „land cover a land use“, „land cover, land use a soil“, „forestry“, „copernicus“ a „inspire“. Využití těchto předem připravených skupin má velký význam především v případě časoprostorově agregovaných dat, jelikož celá atributová tabulka obsahuje více než 500 atributů.</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 xml:space="preserve"> </w:t>
      </w:r>
    </w:p>
    <w:p>
      <w:pPr>
        <w:pStyle w:val="Heading1"/>
        <w:spacing w:lineRule="auto" w:line="360"/>
        <w:rPr>
          <w:highlight w:val="lightGray"/>
        </w:rPr>
      </w:pPr>
      <w:bookmarkStart w:id="48" w:name="_Toc71551006"/>
      <w:r>
        <w:rPr/>
        <w:t>Použité technologie</w:t>
      </w:r>
      <w:bookmarkEnd w:id="48"/>
    </w:p>
    <w:p>
      <w:pPr>
        <w:pStyle w:val="Heading2"/>
        <w:spacing w:lineRule="auto" w:line="360"/>
        <w:rPr>
          <w:sz w:val="40"/>
          <w:szCs w:val="32"/>
        </w:rPr>
      </w:pPr>
      <w:bookmarkStart w:id="49" w:name="_Toc71551007"/>
      <w:bookmarkEnd w:id="49"/>
      <w:r>
        <mc:AlternateContent>
          <mc:Choice Requires="wpg">
            <w:drawing>
              <wp:anchor behindDoc="0" distT="0" distB="0" distL="114300" distR="114300" simplePos="0" locked="0" layoutInCell="0" allowOverlap="1" relativeHeight="21" wp14:anchorId="288D9FEF">
                <wp:simplePos x="0" y="0"/>
                <wp:positionH relativeFrom="column">
                  <wp:posOffset>759460</wp:posOffset>
                </wp:positionH>
                <wp:positionV relativeFrom="paragraph">
                  <wp:posOffset>320675</wp:posOffset>
                </wp:positionV>
                <wp:extent cx="3815080" cy="1753870"/>
                <wp:effectExtent l="0" t="0" r="0" b="6985"/>
                <wp:wrapTopAndBottom/>
                <wp:docPr id="17" name="Skupina 34"/>
                <a:graphic xmlns:a="http://schemas.openxmlformats.org/drawingml/2006/main">
                  <a:graphicData uri="http://schemas.microsoft.com/office/word/2010/wordprocessingGroup">
                    <wpg:wgp>
                      <wpg:cNvGrpSpPr/>
                      <wpg:grpSpPr>
                        <a:xfrm>
                          <a:off x="0" y="0"/>
                          <a:ext cx="3814560" cy="1753200"/>
                        </a:xfrm>
                      </wpg:grpSpPr>
                      <pic:pic xmlns:pic="http://schemas.openxmlformats.org/drawingml/2006/picture">
                        <pic:nvPicPr>
                          <pic:cNvPr id="0" name="Grafický objekt 3" descr=""/>
                          <pic:cNvPicPr/>
                        </pic:nvPicPr>
                        <pic:blipFill>
                          <a:blip r:embed="rId14"/>
                          <a:srcRect l="11861" t="21689" r="12117" b="18990"/>
                          <a:stretch/>
                        </pic:blipFill>
                        <pic:spPr>
                          <a:xfrm>
                            <a:off x="0" y="0"/>
                            <a:ext cx="3814560" cy="1521360"/>
                          </a:xfrm>
                          <a:prstGeom prst="rect">
                            <a:avLst/>
                          </a:prstGeom>
                          <a:ln w="0">
                            <a:noFill/>
                          </a:ln>
                        </pic:spPr>
                      </pic:pic>
                      <wps:wsp>
                        <wps:cNvSpPr/>
                        <wps:spPr>
                          <a:xfrm>
                            <a:off x="0" y="1582560"/>
                            <a:ext cx="3814560" cy="1706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hAnsiTheme="minorHAnsi" w:ascii="Calibri" w:hAnsi="Calibri"/>
                                  <w:color w:val="000000"/>
                                </w:rPr>
                                <w:t>Obr.  : Logo QGIS [7]</w:t>
                              </w:r>
                            </w:p>
                          </w:txbxContent>
                        </wps:txbx>
                        <wps:bodyPr lIns="0" rIns="0" tIns="0" bIns="0">
                          <a:spAutoFit/>
                        </wps:bodyPr>
                      </wps:wsp>
                    </wpg:wgp>
                  </a:graphicData>
                </a:graphic>
              </wp:anchor>
            </w:drawing>
          </mc:Choice>
          <mc:Fallback>
            <w:pict>
              <v:group id="shape_0" alt="Skupina 34" style="position:absolute;margin-left:59.8pt;margin-top:25.25pt;width:300.35pt;height:138.1pt" coordorigin="1196,505" coordsize="6007,2762">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fický objekt 3" stroked="f" style="position:absolute;left:1196;top:505;width:6006;height:2395;mso-wrap-style:none;v-text-anchor:middle" type="shapetype_75">
                  <v:imagedata r:id="rId14" o:detectmouseclick="t"/>
                  <v:stroke color="#3465a4" joinstyle="round" endcap="flat"/>
                  <w10:wrap type="topAndBottom"/>
                </v:shape>
                <v:rect id="shape_0" fillcolor="white" stroked="f" style="position:absolute;left:1196;top:2997;width:6006;height:268;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hAnsiTheme="minorHAnsi" w:ascii="Calibri" w:hAnsi="Calibri"/>
                            <w:color w:val="000000"/>
                          </w:rPr>
                          <w:t>Obr.  : Logo QGIS [7]</w:t>
                        </w:r>
                      </w:p>
                    </w:txbxContent>
                  </v:textbox>
                  <v:fill o:detectmouseclick="t" type="solid" color2="black"/>
                  <v:stroke color="#3465a4" joinstyle="round" endcap="flat"/>
                </v:rect>
              </v:group>
            </w:pict>
          </mc:Fallback>
        </mc:AlternateContent>
      </w:r>
      <w:r>
        <w:rPr/>
        <w:t>QGIS</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QGIS je open source geografický informační systém. Je uveřejněn pod licencí GNU GPL, což mimo jiné zaručuje, že veškerá díla odvozená od tohoto programu musí být publikována pod stejnou licencí, čímž je zaručen jejich open source charakter. QGIS je možné používat na všech nejrozšířenějších operačních systémech, kterými jsou například MS Windows, GNU/Linux a Mac OS X. Silnou stránkou Programu QGIS jsou zásuvné moduly (pluginy). Plugin je doplněk programu, který rozšiřuje funkčnost základního programu. Pluginy nevytváří pouze QGIS Development Team, ale také jeho uživatelé. </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Tento program začal vytvářet Gary Sherman v roce 2002 pod názvem Quantum GIS. Od roku 2007 je QGIS projektem neziskové nevládní nadace Open Source Geospatial Foundation. Verze 1.0 vyšla na začátku roku 2009. V roce 2013 byl spolu s vydáním verze 2.0 změněn jeho název na současný QGIS. </w:t>
      </w:r>
    </w:p>
    <w:p>
      <w:pPr>
        <w:pStyle w:val="Normal"/>
        <w:spacing w:lineRule="auto" w:line="360"/>
        <w:ind w:firstLine="576"/>
        <w:jc w:val="both"/>
        <w:rPr>
          <w:highlight w:val="lightGray"/>
        </w:rPr>
      </w:pPr>
      <w:r>
        <w:rPr>
          <w:rFonts w:cs="Times New Roman" w:ascii="Times New Roman" w:hAnsi="Times New Roman"/>
          <w:sz w:val="24"/>
          <w:szCs w:val="24"/>
        </w:rPr>
        <w:t xml:space="preserve">V současnosti jsou k dispozici </w:t>
      </w:r>
      <w:commentRangeStart w:id="24"/>
      <w:r>
        <w:rPr>
          <w:rFonts w:cs="Times New Roman" w:ascii="Times New Roman" w:hAnsi="Times New Roman"/>
          <w:sz w:val="24"/>
          <w:szCs w:val="24"/>
        </w:rPr>
        <w:t>tři verze</w:t>
      </w:r>
      <w:ins w:id="34" w:author="Martin Landa" w:date="2021-05-12T16:58:53Z">
        <w:r>
          <w:rPr>
            <w:rFonts w:cs="Times New Roman" w:ascii="Times New Roman" w:hAnsi="Times New Roman"/>
            <w:sz w:val="24"/>
            <w:szCs w:val="24"/>
          </w:rPr>
        </w:r>
      </w:ins>
      <w:commentRangeEnd w:id="24"/>
      <w:r>
        <w:commentReference w:id="24"/>
      </w:r>
      <w:r>
        <w:rPr>
          <w:rFonts w:cs="Times New Roman" w:ascii="Times New Roman" w:hAnsi="Times New Roman"/>
          <w:sz w:val="24"/>
          <w:szCs w:val="24"/>
        </w:rPr>
        <w:t xml:space="preserve">, a to jedna dlouhodobá – stabilní a </w:t>
      </w:r>
      <w:commentRangeStart w:id="25"/>
      <w:r>
        <w:rPr>
          <w:rFonts w:cs="Times New Roman" w:ascii="Times New Roman" w:hAnsi="Times New Roman"/>
          <w:sz w:val="24"/>
          <w:szCs w:val="24"/>
        </w:rPr>
        <w:t>dvě</w:t>
      </w:r>
      <w:ins w:id="35" w:author="Martin Landa" w:date="2021-05-12T16:58:33Z">
        <w:r>
          <w:rPr>
            <w:rFonts w:cs="Times New Roman" w:ascii="Times New Roman" w:hAnsi="Times New Roman"/>
            <w:sz w:val="24"/>
            <w:szCs w:val="24"/>
          </w:rPr>
        </w:r>
      </w:ins>
      <w:commentRangeEnd w:id="25"/>
      <w:r>
        <w:commentReference w:id="25"/>
      </w:r>
      <w:r>
        <w:rPr>
          <w:rFonts w:cs="Times New Roman" w:ascii="Times New Roman" w:hAnsi="Times New Roman"/>
          <w:sz w:val="24"/>
          <w:szCs w:val="24"/>
        </w:rPr>
        <w:t xml:space="preserve"> krátkodobé, které se rychle vyvíjí a mění.</w:t>
      </w:r>
      <w:r>
        <w:rPr/>
        <w:t xml:space="preserve">  </w:t>
      </w:r>
    </w:p>
    <w:p>
      <w:pPr>
        <w:pStyle w:val="Normal"/>
        <w:spacing w:lineRule="auto" w:line="360"/>
        <w:ind w:firstLine="576"/>
        <w:jc w:val="both"/>
        <w:rPr>
          <w:highlight w:val="lightGray"/>
        </w:rPr>
      </w:pPr>
      <w:r>
        <w:rPr>
          <w:highlight w:val="darkYellow"/>
        </w:rPr>
        <w:t>[8]</w:t>
      </w:r>
    </w:p>
    <w:p>
      <w:pPr>
        <w:pStyle w:val="Heading2"/>
        <w:spacing w:lineRule="auto" w:line="360"/>
        <w:rPr>
          <w:highlight w:val="lightGray"/>
        </w:rPr>
      </w:pPr>
      <w:bookmarkStart w:id="50" w:name="_Toc71551008"/>
      <w:bookmarkEnd w:id="50"/>
      <w:r>
        <mc:AlternateContent>
          <mc:Choice Requires="wpg">
            <w:drawing>
              <wp:anchor behindDoc="0" distT="0" distB="0" distL="114300" distR="114300" simplePos="0" locked="0" layoutInCell="0" allowOverlap="1" relativeHeight="22" wp14:anchorId="0BAF68F8">
                <wp:simplePos x="0" y="0"/>
                <wp:positionH relativeFrom="margin">
                  <wp:align>center</wp:align>
                </wp:positionH>
                <wp:positionV relativeFrom="paragraph">
                  <wp:posOffset>424180</wp:posOffset>
                </wp:positionV>
                <wp:extent cx="4935220" cy="1825625"/>
                <wp:effectExtent l="0" t="0" r="0" b="0"/>
                <wp:wrapTopAndBottom/>
                <wp:docPr id="18" name="Skupina 33"/>
                <a:graphic xmlns:a="http://schemas.openxmlformats.org/drawingml/2006/main">
                  <a:graphicData uri="http://schemas.microsoft.com/office/word/2010/wordprocessingGroup">
                    <wpg:wgp>
                      <wpg:cNvGrpSpPr/>
                      <wpg:grpSpPr>
                        <a:xfrm>
                          <a:off x="0" y="0"/>
                          <a:ext cx="4934520" cy="1824840"/>
                        </a:xfrm>
                      </wpg:grpSpPr>
                      <pic:pic xmlns:pic="http://schemas.openxmlformats.org/drawingml/2006/picture">
                        <pic:nvPicPr>
                          <pic:cNvPr id="1" name="Grafický objekt 4" descr=""/>
                          <pic:cNvPicPr/>
                        </pic:nvPicPr>
                        <pic:blipFill>
                          <a:blip r:embed="rId15"/>
                          <a:stretch/>
                        </pic:blipFill>
                        <pic:spPr>
                          <a:xfrm>
                            <a:off x="0" y="0"/>
                            <a:ext cx="4934520" cy="1553760"/>
                          </a:xfrm>
                          <a:prstGeom prst="rect">
                            <a:avLst/>
                          </a:prstGeom>
                          <a:ln w="0">
                            <a:noFill/>
                          </a:ln>
                        </pic:spPr>
                      </pic:pic>
                      <wps:wsp>
                        <wps:cNvSpPr/>
                        <wps:spPr>
                          <a:xfrm>
                            <a:off x="0" y="1654200"/>
                            <a:ext cx="4934520" cy="1706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hAnsiTheme="minorHAnsi" w:ascii="Calibri" w:hAnsi="Calibri"/>
                                  <w:color w:val="000000"/>
                                </w:rPr>
                                <w:t>Obr.  : Logo Python [</w:t>
                              </w: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hAnsiTheme="minorHAnsi" w:ascii="Arial" w:hAnsi="Arial" w:cs="Arial"/>
                                  <w:color w:val="000000"/>
                                </w:rPr>
                                <w:t>9]</w:t>
                              </w:r>
                            </w:p>
                          </w:txbxContent>
                        </wps:txbx>
                        <wps:bodyPr lIns="0" rIns="0" tIns="0" bIns="0">
                          <a:spAutoFit/>
                        </wps:bodyPr>
                      </wps:wsp>
                    </wpg:wgp>
                  </a:graphicData>
                </a:graphic>
              </wp:anchor>
            </w:drawing>
          </mc:Choice>
          <mc:Fallback>
            <w:pict>
              <v:group id="shape_0" alt="Skupina 33" style="position:absolute;margin-left:15.45pt;margin-top:33.4pt;width:388.55pt;height:143.7pt" coordorigin="309,668" coordsize="7771,2874">
                <v:shape id="shape_0" ID="Grafický objekt 4" stroked="f" style="position:absolute;left:309;top:668;width:7770;height:2446;mso-wrap-style:none;v-text-anchor:middle;mso-position-horizontal:center;mso-position-horizontal-relative:margin" type="shapetype_75">
                  <v:imagedata r:id="rId15" o:detectmouseclick="t"/>
                  <v:stroke color="#3465a4" joinstyle="round" endcap="flat"/>
                  <w10:wrap type="topAndBottom"/>
                </v:shape>
                <v:rect id="shape_0" fillcolor="white" stroked="f" style="position:absolute;left:309;top:3273;width:7770;height:268;mso-wrap-style:square;v-text-anchor:top;mso-position-horizontal:center;mso-position-horizontal-relative:margin">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hAnsiTheme="minorHAnsi" w:ascii="Calibri" w:hAnsi="Calibri"/>
                            <w:color w:val="000000"/>
                          </w:rPr>
                          <w:t>Obr.  : Logo Python [</w:t>
                        </w: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hAnsiTheme="minorHAnsi" w:ascii="Arial" w:hAnsi="Arial" w:cs="Arial"/>
                            <w:color w:val="000000"/>
                          </w:rPr>
                          <w:t>9]</w:t>
                        </w:r>
                      </w:p>
                    </w:txbxContent>
                  </v:textbox>
                  <v:fill o:detectmouseclick="t" type="solid" color2="black"/>
                  <v:stroke color="#3465a4" joinstyle="round" endcap="flat"/>
                </v:rect>
              </v:group>
            </w:pict>
          </mc:Fallback>
        </mc:AlternateContent>
      </w:r>
      <w:r>
        <w:rPr/>
        <w:t>Python</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Python je objektově orientovaný programovací jazyk, který vytvořil v roce 1991 Guido van Rossum. V současné době patří mezi nejpoužívanější programovací jazyky. Je možné jej používat na mnoha operačních systémech (Windows, Linux, macOS, …). Python je vytvářen jako open source pod licencí Python Software Foundation License. Existují dvě hlavní verze jazyka 2.x a 3.x, avšak vývoj verze 2.x byl ukončen v roce 2020. Od současné verze 3.9 je v plánu vydávat každý rok novou verzi označenou druhou číslicí názvu. Zároveň jsou průběžně vydávány verze opravující chyby, které označuje třetí číslice (např. 3.9.4). Zdrojové kódy jsou vystaveny na stránce </w:t>
      </w:r>
      <w:hyperlink r:id="rId16">
        <w:r>
          <w:rPr>
            <w:rStyle w:val="Nadpis8Char"/>
            <w:rFonts w:cs="Times New Roman" w:ascii="Times New Roman" w:hAnsi="Times New Roman"/>
            <w:sz w:val="24"/>
            <w:szCs w:val="24"/>
          </w:rPr>
          <w:t>http://www.python.org/</w:t>
        </w:r>
      </w:hyperlink>
      <w:r>
        <w:rPr>
          <w:rFonts w:cs="Times New Roman" w:ascii="Times New Roman" w:hAnsi="Times New Roman"/>
          <w:sz w:val="24"/>
          <w:szCs w:val="24"/>
        </w:rPr>
        <w:t>. Velkou výhodou jazyka je množství modulů, které rozšiřují jeho použitelnost.</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highlight w:val="darkYellow"/>
        </w:rPr>
        <w:t>10</w:t>
      </w:r>
      <w:r>
        <w:rPr>
          <w:rFonts w:cs="Times New Roman" w:ascii="Times New Roman" w:hAnsi="Times New Roman"/>
          <w:sz w:val="24"/>
          <w:szCs w:val="24"/>
        </w:rPr>
        <w:t>]</w:t>
      </w:r>
    </w:p>
    <w:p>
      <w:pPr>
        <w:pStyle w:val="Heading2"/>
        <w:spacing w:lineRule="auto" w:line="360"/>
        <w:rPr>
          <w:szCs w:val="32"/>
        </w:rPr>
      </w:pPr>
      <w:bookmarkStart w:id="51" w:name="_Toc71551009"/>
      <w:bookmarkEnd w:id="51"/>
      <w:commentRangeStart w:id="26"/>
      <w:r>
        <mc:AlternateContent>
          <mc:Choice Requires="wpg">
            <w:drawing>
              <wp:anchor behindDoc="0" distT="0" distB="0" distL="114300" distR="114300" simplePos="0" locked="0" layoutInCell="0" allowOverlap="1" relativeHeight="11" wp14:anchorId="48E151D5">
                <wp:simplePos x="0" y="0"/>
                <wp:positionH relativeFrom="column">
                  <wp:posOffset>1577975</wp:posOffset>
                </wp:positionH>
                <wp:positionV relativeFrom="paragraph">
                  <wp:posOffset>276225</wp:posOffset>
                </wp:positionV>
                <wp:extent cx="2167890" cy="2536825"/>
                <wp:effectExtent l="0" t="0" r="5080" b="8890"/>
                <wp:wrapTopAndBottom/>
                <wp:docPr id="19" name="Skupina 27"/>
                <a:graphic xmlns:a="http://schemas.openxmlformats.org/drawingml/2006/main">
                  <a:graphicData uri="http://schemas.microsoft.com/office/word/2010/wordprocessingGroup">
                    <wpg:wgp>
                      <wpg:cNvGrpSpPr/>
                      <wpg:grpSpPr>
                        <a:xfrm>
                          <a:off x="0" y="0"/>
                          <a:ext cx="2167200" cy="2536200"/>
                        </a:xfrm>
                      </wpg:grpSpPr>
                      <pic:pic xmlns:pic="http://schemas.openxmlformats.org/drawingml/2006/picture">
                        <pic:nvPicPr>
                          <pic:cNvPr id="2" name="Grafický objekt 1" descr=""/>
                          <pic:cNvPicPr/>
                        </pic:nvPicPr>
                        <pic:blipFill>
                          <a:blip r:embed="rId17"/>
                          <a:stretch/>
                        </pic:blipFill>
                        <pic:spPr>
                          <a:xfrm>
                            <a:off x="48240" y="0"/>
                            <a:ext cx="2075760" cy="2240280"/>
                          </a:xfrm>
                          <a:prstGeom prst="rect">
                            <a:avLst/>
                          </a:prstGeom>
                          <a:ln w="0">
                            <a:noFill/>
                          </a:ln>
                        </pic:spPr>
                      </pic:pic>
                      <wps:wsp>
                        <wps:cNvSpPr/>
                        <wps:spPr>
                          <a:xfrm>
                            <a:off x="0" y="2365200"/>
                            <a:ext cx="2167200" cy="1706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hAnsiTheme="minorHAnsi" w:ascii="Calibri" w:hAnsi="Calibri"/>
                                  <w:color w:val="000000"/>
                                </w:rPr>
                                <w:t>Obr.  : Logo PostgreSQL [11]</w:t>
                              </w:r>
                            </w:p>
                          </w:txbxContent>
                        </wps:txbx>
                        <wps:bodyPr lIns="0" rIns="0" tIns="0" bIns="0">
                          <a:spAutoFit/>
                        </wps:bodyPr>
                      </wps:wsp>
                    </wpg:wgp>
                  </a:graphicData>
                </a:graphic>
              </wp:anchor>
            </w:drawing>
          </mc:Choice>
          <mc:Fallback>
            <w:pict>
              <v:group id="shape_0" alt="Skupina 27" style="position:absolute;margin-left:124.25pt;margin-top:21.75pt;width:170.65pt;height:199.7pt" coordorigin="2485,435" coordsize="3413,3994">
                <v:shape id="shape_0" ID="Grafický objekt 1" stroked="f" style="position:absolute;left:2561;top:435;width:3268;height:3527;mso-wrap-style:none;v-text-anchor:middle" type="shapetype_75">
                  <v:imagedata r:id="rId17" o:detectmouseclick="t"/>
                  <v:stroke color="#3465a4" joinstyle="round" endcap="flat"/>
                  <w10:wrap type="topAndBottom"/>
                </v:shape>
                <v:rect id="shape_0" fillcolor="white" stroked="f" style="position:absolute;left:2485;top:4160;width:3412;height:268;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hAnsiTheme="minorHAnsi" w:ascii="Calibri" w:hAnsi="Calibri"/>
                            <w:color w:val="000000"/>
                          </w:rPr>
                          <w:t>Obr.  : Logo PostgreSQL [11]</w:t>
                        </w:r>
                      </w:p>
                    </w:txbxContent>
                  </v:textbox>
                  <v:fill o:detectmouseclick="t" type="solid" color2="black"/>
                  <v:stroke color="#3465a4" joinstyle="round" endcap="flat"/>
                </v:rect>
              </v:group>
            </w:pict>
          </mc:Fallback>
        </mc:AlternateContent>
      </w:r>
      <w:r>
        <w:rPr>
          <w:szCs w:val="32"/>
        </w:rPr>
        <w:t>PostgreSQL</w:t>
      </w:r>
      <w:ins w:id="36" w:author="Martin Landa" w:date="2021-05-12T17:02:24Z">
        <w:commentRangeEnd w:id="26"/>
        <w:r>
          <w:commentReference w:id="26"/>
        </w:r>
        <w:r>
          <w:rPr>
            <w:szCs w:val="32"/>
          </w:rPr>
        </w:r>
      </w:ins>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PostgreSQL je objektově-relační databázový systém, který využívá a rozšiřuje jazyk SQL. Vývoj tohoto systému začal v roce 1986 na Kalifornské univerzitě. Je vyvíjen pro všechny hlavní operační systémy, mezi něž patří Windows, Linux, macOS. Systém je vyvíjen jako open source pod licencí PostgreSQL License. PostgreSQL obsahuje doplňky, mezi které patří například PostGIS, umožňující efektivní práci s prostorovými daty. </w:t>
      </w:r>
    </w:p>
    <w:p>
      <w:pPr>
        <w:pStyle w:val="Normal"/>
        <w:spacing w:lineRule="auto" w:line="360"/>
        <w:rPr>
          <w:highlight w:val="lightGray"/>
        </w:rPr>
      </w:pPr>
      <w:r>
        <w:rPr>
          <w:highlight w:val="darkYellow"/>
        </w:rPr>
        <w:t>[12]</w:t>
      </w:r>
    </w:p>
    <w:p>
      <w:pPr>
        <w:pStyle w:val="Heading2"/>
        <w:spacing w:lineRule="auto" w:line="360"/>
        <w:rPr>
          <w:szCs w:val="32"/>
        </w:rPr>
      </w:pPr>
      <w:bookmarkStart w:id="52" w:name="_Toc71551010"/>
      <w:bookmarkEnd w:id="52"/>
      <w:r>
        <mc:AlternateContent>
          <mc:Choice Requires="wpg">
            <w:drawing>
              <wp:anchor behindDoc="0" distT="0" distB="0" distL="114300" distR="114300" simplePos="0" locked="0" layoutInCell="0" allowOverlap="1" relativeHeight="12" wp14:anchorId="2A0C40E9">
                <wp:simplePos x="0" y="0"/>
                <wp:positionH relativeFrom="column">
                  <wp:posOffset>-58420</wp:posOffset>
                </wp:positionH>
                <wp:positionV relativeFrom="paragraph">
                  <wp:posOffset>316865</wp:posOffset>
                </wp:positionV>
                <wp:extent cx="5233670" cy="1889760"/>
                <wp:effectExtent l="0" t="0" r="6350" b="5715"/>
                <wp:wrapTopAndBottom/>
                <wp:docPr id="20" name="Skupina 28"/>
                <a:graphic xmlns:a="http://schemas.openxmlformats.org/drawingml/2006/main">
                  <a:graphicData uri="http://schemas.microsoft.com/office/word/2010/wordprocessingGroup">
                    <wpg:wgp>
                      <wpg:cNvGrpSpPr/>
                      <wpg:grpSpPr>
                        <a:xfrm>
                          <a:off x="0" y="0"/>
                          <a:ext cx="5232960" cy="1889280"/>
                        </a:xfrm>
                      </wpg:grpSpPr>
                      <pic:pic xmlns:pic="http://schemas.openxmlformats.org/drawingml/2006/picture">
                        <pic:nvPicPr>
                          <pic:cNvPr id="3" name="Obrázek 7" descr=""/>
                          <pic:cNvPicPr/>
                        </pic:nvPicPr>
                        <pic:blipFill>
                          <a:blip r:embed="rId18"/>
                          <a:srcRect l="6011" t="27178" r="7089" b="26124"/>
                          <a:stretch/>
                        </pic:blipFill>
                        <pic:spPr>
                          <a:xfrm>
                            <a:off x="206280" y="0"/>
                            <a:ext cx="5026680" cy="1598400"/>
                          </a:xfrm>
                          <a:prstGeom prst="rect">
                            <a:avLst/>
                          </a:prstGeom>
                          <a:ln w="0">
                            <a:noFill/>
                          </a:ln>
                        </pic:spPr>
                      </pic:pic>
                      <wps:wsp>
                        <wps:cNvSpPr/>
                        <wps:spPr>
                          <a:xfrm>
                            <a:off x="0" y="1718280"/>
                            <a:ext cx="5160600" cy="1706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hAnsiTheme="minorHAnsi" w:ascii="Calibri" w:hAnsi="Calibri"/>
                                  <w:color w:val="000000"/>
                                </w:rPr>
                                <w:t>Obr.  : Logo GeoServer [13]</w:t>
                              </w:r>
                            </w:p>
                          </w:txbxContent>
                        </wps:txbx>
                        <wps:bodyPr lIns="0" rIns="0" tIns="0" bIns="0">
                          <a:spAutoFit/>
                        </wps:bodyPr>
                      </wps:wsp>
                    </wpg:wgp>
                  </a:graphicData>
                </a:graphic>
              </wp:anchor>
            </w:drawing>
          </mc:Choice>
          <mc:Fallback>
            <w:pict>
              <v:group id="shape_0" alt="Skupina 28" style="position:absolute;margin-left:-4.6pt;margin-top:24.95pt;width:412.05pt;height:148.75pt" coordorigin="-92,499" coordsize="8241,2975">
                <v:shape id="shape_0" ID="Obrázek 7" stroked="f" style="position:absolute;left:233;top:499;width:7915;height:2516;mso-wrap-style:none;v-text-anchor:middle" type="shapetype_75">
                  <v:imagedata r:id="rId18" o:detectmouseclick="t"/>
                  <v:stroke color="#3465a4" joinstyle="round" endcap="flat"/>
                  <w10:wrap type="topAndBottom"/>
                </v:shape>
                <v:rect id="shape_0" fillcolor="white" stroked="f" style="position:absolute;left:-92;top:3205;width:8126;height:268;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hAnsiTheme="minorHAnsi" w:ascii="Calibri" w:hAnsi="Calibri"/>
                            <w:color w:val="000000"/>
                          </w:rPr>
                          <w:t>Obr.  : Logo GeoServer [13]</w:t>
                        </w:r>
                      </w:p>
                    </w:txbxContent>
                  </v:textbox>
                  <v:fill o:detectmouseclick="t" type="solid" color2="black"/>
                  <v:stroke color="#3465a4" joinstyle="round" endcap="flat"/>
                </v:rect>
              </v:group>
            </w:pict>
          </mc:Fallback>
        </mc:AlternateContent>
      </w:r>
      <w:r>
        <w:rPr>
          <w:szCs w:val="32"/>
        </w:rPr>
        <w:t>GeoServer</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GeoServer je open source mapový server vytvořený pomocí programovacího jazyka Java. Je uveřejněn pod licencí GNU GPL. Je vyvíjen a testován velkou skupinou jednotlivců, ale také organizacemi z celého světa.</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 xml:space="preserve">Server umožňuje především publikaci prostorových dat. GeoServer podporuje standardy vyvíjené mezinárodní organizací OGC (Open Geospatial Consortium). Mezi tyto standardy patří WFS (Web Feature Service) pro práci s vektorovými daty. Pro práci s rastry jsou využívány služby WMS (Web Map Service), WMTS (Web Map Tile Service) a WCS (Web Coverage Service). GeoServer je možné rozšiřovat například o možnost využívání WPS (Web Processing Service). Po publikaci na GeoServeru je možné k datům přistupovat pomocí webového rozhraní. </w:t>
      </w:r>
    </w:p>
    <w:p>
      <w:pPr>
        <w:pStyle w:val="Normal"/>
        <w:spacing w:lineRule="auto" w:line="360"/>
        <w:rPr>
          <w:highlight w:val="lightGray"/>
        </w:rPr>
      </w:pPr>
      <w:r>
        <w:rPr>
          <w:highlight w:val="darkYellow"/>
        </w:rPr>
        <w:t>[14]</w:t>
      </w:r>
    </w:p>
    <w:p>
      <w:pPr>
        <w:pStyle w:val="Normal"/>
        <w:spacing w:lineRule="auto" w:line="360"/>
        <w:rPr>
          <w:highlight w:val="lightGray"/>
        </w:rPr>
      </w:pPr>
      <w:r>
        <w:rPr>
          <w:highlight w:val="lightGray"/>
        </w:rPr>
      </w:r>
    </w:p>
    <w:p>
      <w:pPr>
        <w:pStyle w:val="Normal"/>
        <w:spacing w:lineRule="auto" w:line="360"/>
        <w:rPr>
          <w:highlight w:val="lightGray"/>
        </w:rPr>
      </w:pPr>
      <w:r>
        <w:rPr>
          <w:highlight w:val="lightGray"/>
        </w:rPr>
      </w:r>
    </w:p>
    <w:p>
      <w:pPr>
        <w:pStyle w:val="Heading1"/>
        <w:spacing w:lineRule="auto" w:line="360"/>
        <w:rPr>
          <w:highlight w:val="lightGray"/>
        </w:rPr>
      </w:pPr>
      <w:bookmarkStart w:id="53" w:name="_Toc71551011"/>
      <w:r>
        <w:rPr/>
        <w:t>Postup implementace</w:t>
      </w:r>
      <w:bookmarkEnd w:id="53"/>
    </w:p>
    <w:p>
      <w:pPr>
        <w:pStyle w:val="Normal"/>
        <w:spacing w:lineRule="auto" w:line="360"/>
        <w:ind w:firstLine="432"/>
        <w:jc w:val="both"/>
        <w:rPr>
          <w:rFonts w:ascii="Times New Roman" w:hAnsi="Times New Roman" w:cs="Times New Roman"/>
          <w:sz w:val="24"/>
          <w:szCs w:val="24"/>
        </w:rPr>
      </w:pPr>
      <w:r>
        <mc:AlternateContent>
          <mc:Choice Requires="wpg">
            <w:drawing>
              <wp:anchor behindDoc="0" distT="0" distB="0" distL="114300" distR="114300" simplePos="0" locked="0" layoutInCell="0" allowOverlap="1" relativeHeight="16" wp14:anchorId="4EB05E3A">
                <wp:simplePos x="0" y="0"/>
                <wp:positionH relativeFrom="margin">
                  <wp:align>right</wp:align>
                </wp:positionH>
                <wp:positionV relativeFrom="paragraph">
                  <wp:posOffset>781050</wp:posOffset>
                </wp:positionV>
                <wp:extent cx="5328920" cy="3254375"/>
                <wp:effectExtent l="0" t="0" r="6350" b="0"/>
                <wp:wrapTopAndBottom/>
                <wp:docPr id="21" name="Skupina 35"/>
                <a:graphic xmlns:a="http://schemas.openxmlformats.org/drawingml/2006/main">
                  <a:graphicData uri="http://schemas.microsoft.com/office/word/2010/wordprocessingGroup">
                    <wpg:wgp>
                      <wpg:cNvGrpSpPr/>
                      <wpg:grpSpPr>
                        <a:xfrm>
                          <a:off x="0" y="0"/>
                          <a:ext cx="5328360" cy="3253680"/>
                        </a:xfrm>
                      </wpg:grpSpPr>
                      <pic:pic xmlns:pic="http://schemas.openxmlformats.org/drawingml/2006/picture">
                        <pic:nvPicPr>
                          <pic:cNvPr id="4" name="Obrázek 23" descr=""/>
                          <pic:cNvPicPr/>
                        </pic:nvPicPr>
                        <pic:blipFill>
                          <a:blip r:embed="rId19"/>
                          <a:stretch/>
                        </pic:blipFill>
                        <pic:spPr>
                          <a:xfrm>
                            <a:off x="0" y="0"/>
                            <a:ext cx="5328360" cy="3018240"/>
                          </a:xfrm>
                          <a:prstGeom prst="rect">
                            <a:avLst/>
                          </a:prstGeom>
                          <a:ln w="0">
                            <a:noFill/>
                          </a:ln>
                        </pic:spPr>
                      </pic:pic>
                      <wps:wsp>
                        <wps:cNvSpPr/>
                        <wps:spPr>
                          <a:xfrm>
                            <a:off x="0" y="3083040"/>
                            <a:ext cx="5328360" cy="1706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hAnsiTheme="minorHAnsi" w:ascii="Calibri" w:hAnsi="Calibri"/>
                                  <w:color w:val="000000"/>
                                </w:rPr>
                                <w:t>Obr.  : Diagram popisující průběh prací</w:t>
                              </w:r>
                            </w:p>
                          </w:txbxContent>
                        </wps:txbx>
                        <wps:bodyPr lIns="0" rIns="0" tIns="0" bIns="0">
                          <a:spAutoFit/>
                        </wps:bodyPr>
                      </wps:wsp>
                    </wpg:wgp>
                  </a:graphicData>
                </a:graphic>
              </wp:anchor>
            </w:drawing>
          </mc:Choice>
          <mc:Fallback>
            <w:pict>
              <v:group id="shape_0" alt="Skupina 35" style="position:absolute;margin-left:-9.6pt;margin-top:61.5pt;width:419.55pt;height:256.25pt" coordorigin="-192,1230" coordsize="8391,5125">
                <v:shape id="shape_0" ID="Obrázek 23" stroked="f" style="position:absolute;left:-192;top:1230;width:8390;height:4752;mso-wrap-style:none;v-text-anchor:middle;mso-position-horizontal:right;mso-position-horizontal-relative:margin" type="shapetype_75">
                  <v:imagedata r:id="rId19" o:detectmouseclick="t"/>
                  <v:stroke color="#3465a4" joinstyle="round" endcap="flat"/>
                  <w10:wrap type="topAndBottom"/>
                </v:shape>
                <v:rect id="shape_0" fillcolor="white" stroked="f" style="position:absolute;left:-192;top:6085;width:8390;height:268;mso-wrap-style:square;v-text-anchor:top;mso-position-horizontal:right;mso-position-horizontal-relative:margin">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hAnsiTheme="minorHAnsi" w:ascii="Calibri" w:hAnsi="Calibri"/>
                            <w:color w:val="000000"/>
                          </w:rPr>
                          <w:t>Obr.  : Diagram popisující průběh prací</w:t>
                        </w:r>
                      </w:p>
                    </w:txbxContent>
                  </v:textbox>
                  <v:fill o:detectmouseclick="t" type="solid" color2="black"/>
                  <v:stroke color="#3465a4" joinstyle="round" endcap="flat"/>
                </v:rect>
              </v:group>
            </w:pict>
          </mc:Fallback>
        </mc:AlternateContent>
      </w:r>
      <w:r>
        <w:rPr>
          <w:rFonts w:cs="Times New Roman" w:ascii="Times New Roman" w:hAnsi="Times New Roman"/>
          <w:sz w:val="24"/>
          <w:szCs w:val="24"/>
        </w:rPr>
        <w:t xml:space="preserve">V této kapitole je popsán průběh implementace. Práci je možné rozdělit do dvou částí, kterými jsou tvorba </w:t>
      </w:r>
      <w:commentRangeStart w:id="27"/>
      <w:r>
        <w:rPr>
          <w:rFonts w:cs="Times New Roman" w:ascii="Times New Roman" w:hAnsi="Times New Roman"/>
          <w:sz w:val="24"/>
          <w:szCs w:val="24"/>
        </w:rPr>
        <w:t>modulu lucas</w:t>
      </w:r>
      <w:ins w:id="37" w:author="Martin Landa" w:date="2021-05-12T17:03:35Z">
        <w:r>
          <w:rPr>
            <w:rFonts w:cs="Times New Roman" w:ascii="Times New Roman" w:hAnsi="Times New Roman"/>
            <w:sz w:val="24"/>
            <w:szCs w:val="24"/>
          </w:rPr>
        </w:r>
      </w:ins>
      <w:commentRangeEnd w:id="27"/>
      <w:r>
        <w:commentReference w:id="27"/>
      </w:r>
      <w:r>
        <w:rPr>
          <w:rFonts w:cs="Times New Roman" w:ascii="Times New Roman" w:hAnsi="Times New Roman"/>
          <w:sz w:val="24"/>
          <w:szCs w:val="24"/>
        </w:rPr>
        <w:t xml:space="preserve"> a vývoj samotného zásuvného modulu</w:t>
      </w:r>
      <w:ins w:id="38" w:author="Martin Landa" w:date="2021-05-12T17:03:24Z">
        <w:r>
          <w:rPr>
            <w:rFonts w:cs="Times New Roman" w:ascii="Times New Roman" w:hAnsi="Times New Roman"/>
            <w:sz w:val="24"/>
            <w:szCs w:val="24"/>
          </w:rPr>
          <w:t xml:space="preserve"> </w:t>
        </w:r>
      </w:ins>
      <w:ins w:id="39" w:author="Martin Landa" w:date="2021-05-12T17:03:24Z">
        <w:r>
          <w:rPr>
            <w:rFonts w:cs="Times New Roman" w:ascii="Times New Roman" w:hAnsi="Times New Roman"/>
            <w:sz w:val="24"/>
            <w:szCs w:val="24"/>
          </w:rPr>
          <w:t>pro QGIS</w:t>
        </w:r>
      </w:ins>
      <w:r>
        <w:rPr>
          <w:rFonts w:cs="Times New Roman" w:ascii="Times New Roman" w:hAnsi="Times New Roman"/>
          <w:sz w:val="24"/>
          <w:szCs w:val="24"/>
        </w:rPr>
        <w:t xml:space="preserve">, jenž zmíněný modul využívá. </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Obrázek (</w:t>
      </w:r>
      <w:r>
        <w:rPr>
          <w:rFonts w:cs="Times New Roman" w:ascii="Times New Roman" w:hAnsi="Times New Roman"/>
          <w:sz w:val="24"/>
          <w:szCs w:val="24"/>
          <w:highlight w:val="darkYellow"/>
        </w:rPr>
        <w:fldChar w:fldCharType="begin"/>
      </w:r>
      <w:r>
        <w:rPr>
          <w:sz w:val="24"/>
          <w:szCs w:val="24"/>
          <w:highlight w:val="darkYellow"/>
          <w:rFonts w:cs="Times New Roman" w:ascii="Times New Roman" w:hAnsi="Times New Roman"/>
        </w:rPr>
        <w:instrText> REF _Ref70324919 \h </w:instrText>
      </w:r>
      <w:r>
        <w:rPr>
          <w:sz w:val="24"/>
          <w:szCs w:val="24"/>
          <w:highlight w:val="darkYellow"/>
          <w:rFonts w:cs="Times New Roman" w:ascii="Times New Roman" w:hAnsi="Times New Roman"/>
        </w:rPr>
        <w:fldChar w:fldCharType="separate"/>
      </w:r>
      <w:r>
        <w:rPr>
          <w:sz w:val="24"/>
          <w:szCs w:val="24"/>
          <w:highlight w:val="darkYellow"/>
          <w:rFonts w:cs="Times New Roman" w:ascii="Times New Roman" w:hAnsi="Times New Roman"/>
        </w:rPr>
        <w:t>Error: Reference source not found</w:t>
      </w:r>
      <w:r>
        <w:rPr>
          <w:sz w:val="24"/>
          <w:szCs w:val="24"/>
          <w:highlight w:val="darkYellow"/>
          <w:rFonts w:cs="Times New Roman" w:ascii="Times New Roman" w:hAnsi="Times New Roman"/>
        </w:rPr>
        <w:fldChar w:fldCharType="end"/>
      </w:r>
      <w:r>
        <w:rPr>
          <w:rFonts w:cs="Times New Roman" w:ascii="Times New Roman" w:hAnsi="Times New Roman"/>
          <w:sz w:val="24"/>
          <w:szCs w:val="24"/>
          <w:highlight w:val="darkYellow"/>
        </w:rPr>
        <w:t>)</w:t>
      </w:r>
      <w:r>
        <w:rPr>
          <w:rFonts w:cs="Times New Roman" w:ascii="Times New Roman" w:hAnsi="Times New Roman"/>
          <w:sz w:val="24"/>
          <w:szCs w:val="24"/>
        </w:rPr>
        <w:t xml:space="preserve"> zobrazuje diagram obsahující tři aktéry, kterými jsou administrátor databáze Lucas bodů, mapový server a uživatel zásuvného modulu. Jsou zde znázorněny procesy, které musí zmínění aktéři provést tak, aby se požadované body dostaly ve správné formě z databáze k uživateli. </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Úkolem administrátora databáze je především úprava dat, která byla detailně popsána v kapitole </w:t>
      </w:r>
      <w:r>
        <w:rPr>
          <w:rFonts w:cs="Times New Roman" w:ascii="Times New Roman" w:hAnsi="Times New Roman"/>
          <w:sz w:val="24"/>
          <w:szCs w:val="24"/>
          <w:highlight w:val="darkYellow"/>
        </w:rPr>
        <w:fldChar w:fldCharType="begin"/>
      </w:r>
      <w:r>
        <w:rPr>
          <w:sz w:val="24"/>
          <w:szCs w:val="24"/>
          <w:highlight w:val="darkYellow"/>
          <w:rFonts w:cs="Times New Roman" w:ascii="Times New Roman" w:hAnsi="Times New Roman"/>
        </w:rPr>
        <w:instrText> REF _Ref70324623 \r \h </w:instrText>
      </w:r>
      <w:r>
        <w:rPr>
          <w:sz w:val="24"/>
          <w:szCs w:val="24"/>
          <w:highlight w:val="darkYellow"/>
          <w:rFonts w:cs="Times New Roman" w:ascii="Times New Roman" w:hAnsi="Times New Roman"/>
        </w:rPr>
        <w:fldChar w:fldCharType="separate"/>
      </w:r>
      <w:r>
        <w:rPr>
          <w:sz w:val="24"/>
          <w:szCs w:val="24"/>
          <w:highlight w:val="darkYellow"/>
          <w:rFonts w:cs="Times New Roman" w:ascii="Times New Roman" w:hAnsi="Times New Roman"/>
        </w:rPr>
        <w:t>2</w:t>
      </w:r>
      <w:r>
        <w:rPr>
          <w:sz w:val="24"/>
          <w:szCs w:val="24"/>
          <w:highlight w:val="darkYellow"/>
          <w:rFonts w:cs="Times New Roman" w:ascii="Times New Roman" w:hAnsi="Times New Roman"/>
        </w:rPr>
        <w:fldChar w:fldCharType="end"/>
      </w:r>
      <w:r>
        <w:rPr>
          <w:rFonts w:cs="Times New Roman" w:ascii="Times New Roman" w:hAnsi="Times New Roman"/>
          <w:sz w:val="24"/>
          <w:szCs w:val="24"/>
          <w:highlight w:val="darkYellow"/>
        </w:rPr>
        <w:t xml:space="preserve"> Harmonizace</w:t>
      </w:r>
      <w:r>
        <w:rPr>
          <w:rFonts w:cs="Times New Roman" w:ascii="Times New Roman" w:hAnsi="Times New Roman"/>
          <w:sz w:val="24"/>
          <w:szCs w:val="24"/>
        </w:rPr>
        <w:t xml:space="preserve">. </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 xml:space="preserve">Mapový server, v tomto případě GeoServer, zabezpečuje publikaci dat pomocí WFS služby. WFS služba umožňuje snadný přístup pomocí webového rozhraní k vektorovým datům. </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 xml:space="preserve">Třetím aktérem, znázorněným v diagramu, je samotný uživatel zásuvného modulu. Ten musí nejprve nainstalovat zásuvný modul do QGIS a v něm definovat požadované vlastnosti, podle kterých budou vybrány odpovídající body. Následně jsou data uložena do zvoleného adresáře a uživatel s nimi může dále pracovat v prostředí QGIS, a to pomocí zásuvného modulu, případně pomocí mnoha funkcí, které program QGIS poskytuje. </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r>
    </w:p>
    <w:p>
      <w:pPr>
        <w:pStyle w:val="Heading1"/>
        <w:spacing w:lineRule="auto" w:line="360"/>
        <w:rPr>
          <w:highlight w:val="lightGray"/>
        </w:rPr>
      </w:pPr>
      <w:r>
        <w:rPr>
          <w:rFonts w:cs="Times New Roman" w:ascii="Times New Roman" w:hAnsi="Times New Roman"/>
          <w:sz w:val="24"/>
          <w:szCs w:val="24"/>
        </w:rPr>
        <w:t xml:space="preserve">  </w:t>
      </w:r>
      <w:bookmarkStart w:id="54" w:name="_Toc71551012"/>
      <w:r>
        <w:rPr/>
        <w:t>Modul lucas</w:t>
      </w:r>
      <w:bookmarkEnd w:id="54"/>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Modul lucas byl vytvářen v rámci projektu GeoHarmonizer jako jedna ze součástí knihovny pyeumap. Knihovna pyeumap slouží primárně pro snazší zpřístupnění prostorových dat, pokrývajících území států Evropské unie, která se týkají životního prostředí, a implementaci funkcí umožňujících práci s těmito daty.</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Modul lucas umožňuje uživateli přístup k datům LUCAS a jejich následné zpracování. Funkcionalitu je možné rozdělit na tři hlavní části. První z nich zabezpečuje sestavení dotazu určeného pro GeoServer na základě požadavků uživatele.  Druhá část požadavek zpracuje a odešle na GeoServer. Obdržená data jsou následně uložena na zvolené místo na disku. Třetí část umožňuje zpracování získaných dat. Zpracování dat představuje možnost agregace land cover tříd na základě předem definovaných pravidel. Všechny zmíněné části jsou popsány v následujících kapitolách.</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r>
    </w:p>
    <w:p>
      <w:pPr>
        <w:pStyle w:val="Heading2"/>
        <w:spacing w:lineRule="auto" w:line="360"/>
        <w:rPr>
          <w:highlight w:val="lightGray"/>
        </w:rPr>
      </w:pPr>
      <w:bookmarkStart w:id="55" w:name="_Toc71551013"/>
      <w:r>
        <w:rPr/>
        <w:t>Sestavení dotazu</w:t>
      </w:r>
      <w:bookmarkEnd w:id="55"/>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Sestavení dotazu zabezpečuje soubor </w:t>
      </w:r>
      <w:r>
        <w:rPr>
          <w:rFonts w:cs="Times New Roman" w:ascii="Times New Roman" w:hAnsi="Times New Roman"/>
          <w:i/>
          <w:iCs/>
          <w:sz w:val="24"/>
          <w:szCs w:val="24"/>
        </w:rPr>
        <w:t>request.py</w:t>
      </w:r>
      <w:r>
        <w:rPr>
          <w:rFonts w:cs="Times New Roman" w:ascii="Times New Roman" w:hAnsi="Times New Roman"/>
          <w:sz w:val="24"/>
          <w:szCs w:val="24"/>
        </w:rPr>
        <w:t xml:space="preserve">. Tento soubor obsahuje jednu </w:t>
      </w:r>
      <w:commentRangeStart w:id="28"/>
      <w:r>
        <w:rPr>
          <w:rFonts w:cs="Times New Roman" w:ascii="Times New Roman" w:hAnsi="Times New Roman"/>
          <w:sz w:val="24"/>
          <w:szCs w:val="24"/>
        </w:rPr>
        <w:t>třídu</w:t>
      </w:r>
      <w:ins w:id="40" w:author="Martin Landa" w:date="2021-05-12T17:09:32Z">
        <w:r>
          <w:rPr>
            <w:rFonts w:cs="Times New Roman" w:ascii="Times New Roman" w:hAnsi="Times New Roman"/>
            <w:sz w:val="24"/>
            <w:szCs w:val="24"/>
          </w:rPr>
        </w:r>
      </w:ins>
      <w:commentRangeEnd w:id="28"/>
      <w:r>
        <w:commentReference w:id="28"/>
      </w:r>
      <w:r>
        <w:rPr>
          <w:rFonts w:cs="Times New Roman" w:ascii="Times New Roman" w:hAnsi="Times New Roman"/>
          <w:sz w:val="24"/>
          <w:szCs w:val="24"/>
        </w:rPr>
        <w:t>, a to LucasRequest, jejíž proměnné definují parametry výsledného dotazu. Proměnnými, kterými uživatel dotaz ovlivňuje jsou:</w:t>
      </w:r>
    </w:p>
    <w:p>
      <w:pPr>
        <w:pStyle w:val="Normal"/>
        <w:numPr>
          <w:ilvl w:val="0"/>
          <w:numId w:val="4"/>
        </w:numPr>
        <w:spacing w:lineRule="auto" w:line="360"/>
        <w:jc w:val="both"/>
        <w:rPr>
          <w:rFonts w:ascii="Times New Roman" w:hAnsi="Times New Roman" w:cs="Times New Roman"/>
          <w:sz w:val="24"/>
          <w:szCs w:val="24"/>
        </w:rPr>
      </w:pPr>
      <w:r>
        <w:rPr>
          <w:rFonts w:cs="Times New Roman" w:ascii="Times New Roman" w:hAnsi="Times New Roman"/>
          <w:sz w:val="24"/>
          <w:szCs w:val="24"/>
        </w:rPr>
        <w:t>bbox – Určuje oblast, ve které se mají body nacházet, pomocí obdélníku definovaného souřadnicemi levého dolního rohu a pravého horního rohu.</w:t>
      </w:r>
    </w:p>
    <w:p>
      <w:pPr>
        <w:pStyle w:val="Normal"/>
        <w:numPr>
          <w:ilvl w:val="0"/>
          <w:numId w:val="4"/>
        </w:numPr>
        <w:spacing w:lineRule="auto" w:line="360"/>
        <w:jc w:val="both"/>
        <w:rPr>
          <w:rFonts w:ascii="Times New Roman" w:hAnsi="Times New Roman" w:cs="Times New Roman"/>
          <w:sz w:val="24"/>
          <w:szCs w:val="24"/>
        </w:rPr>
      </w:pPr>
      <w:r>
        <w:rPr>
          <w:rFonts w:cs="Times New Roman" w:ascii="Times New Roman" w:hAnsi="Times New Roman"/>
          <w:sz w:val="24"/>
          <w:szCs w:val="24"/>
        </w:rPr>
        <w:t>propertyname, literal, operator, logical – Jsou čtyři parametry, které umožňují výběr na základě atributového dotazu. Zadávají se pomocí nich následující vlastnosti:</w:t>
      </w:r>
    </w:p>
    <w:p>
      <w:pPr>
        <w:pStyle w:val="Normal"/>
        <w:numPr>
          <w:ilvl w:val="1"/>
          <w:numId w:val="4"/>
        </w:numPr>
        <w:spacing w:lineRule="auto" w:line="360"/>
        <w:jc w:val="both"/>
        <w:rPr>
          <w:rFonts w:ascii="Times New Roman" w:hAnsi="Times New Roman" w:cs="Times New Roman"/>
          <w:sz w:val="24"/>
          <w:szCs w:val="24"/>
        </w:rPr>
      </w:pPr>
      <w:r>
        <w:rPr>
          <w:rFonts w:cs="Times New Roman" w:ascii="Times New Roman" w:hAnsi="Times New Roman"/>
          <w:sz w:val="24"/>
          <w:szCs w:val="24"/>
        </w:rPr>
        <w:t>propertyname – Název atributu, na základě kterého má být atributový dotaz vykonán.</w:t>
      </w:r>
    </w:p>
    <w:p>
      <w:pPr>
        <w:pStyle w:val="Normal"/>
        <w:numPr>
          <w:ilvl w:val="1"/>
          <w:numId w:val="4"/>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literar – Hodnota zvoleného atributu.  </w:t>
      </w:r>
    </w:p>
    <w:p>
      <w:pPr>
        <w:pStyle w:val="Normal"/>
        <w:numPr>
          <w:ilvl w:val="1"/>
          <w:numId w:val="4"/>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operator – Funkce, která má být použita pro vykonání atributového dotazu, např.: </w:t>
      </w:r>
      <w:commentRangeStart w:id="29"/>
      <w:r>
        <w:rPr>
          <w:rFonts w:cs="Times New Roman" w:ascii="Times New Roman" w:hAnsi="Times New Roman"/>
          <w:sz w:val="24"/>
          <w:szCs w:val="24"/>
        </w:rPr>
        <w:t>PropertyIsEqualTo</w:t>
      </w:r>
      <w:ins w:id="41" w:author="Martin Landa" w:date="2021-05-12T17:10:27Z">
        <w:r>
          <w:rPr>
            <w:rFonts w:cs="Times New Roman" w:ascii="Times New Roman" w:hAnsi="Times New Roman"/>
            <w:sz w:val="24"/>
            <w:szCs w:val="24"/>
          </w:rPr>
        </w:r>
      </w:ins>
      <w:commentRangeEnd w:id="29"/>
      <w:r>
        <w:commentReference w:id="29"/>
      </w:r>
      <w:r>
        <w:rPr>
          <w:rFonts w:cs="Times New Roman" w:ascii="Times New Roman" w:hAnsi="Times New Roman"/>
          <w:sz w:val="24"/>
          <w:szCs w:val="24"/>
        </w:rPr>
        <w:t xml:space="preserve"> (vybere prvky, u kterých daný atribut nabývá zvolené hodnoty), PropertyIsEqualTo (vybere prvky, u kterých daný atribut nenabývá zvolené hodnoty), PropertyIsGreaterThan (vybere prvky, u kterých daný atribut nabývá vyšší hodnoty, než je hodnota zvolená) atd.</w:t>
      </w:r>
    </w:p>
    <w:p>
      <w:pPr>
        <w:pStyle w:val="Normal"/>
        <w:numPr>
          <w:ilvl w:val="1"/>
          <w:numId w:val="4"/>
        </w:numPr>
        <w:spacing w:lineRule="auto" w:line="360"/>
        <w:jc w:val="both"/>
        <w:rPr>
          <w:rFonts w:ascii="Times New Roman" w:hAnsi="Times New Roman" w:cs="Times New Roman"/>
          <w:sz w:val="24"/>
          <w:szCs w:val="24"/>
        </w:rPr>
      </w:pPr>
      <w:r>
        <w:rPr>
          <w:rFonts w:cs="Times New Roman" w:ascii="Times New Roman" w:hAnsi="Times New Roman"/>
          <w:sz w:val="24"/>
          <w:szCs w:val="24"/>
        </w:rPr>
        <w:t>logical – Logický operátor spojující atributové dotazy. Určuje, zda mají podmínky platit zároveň (</w:t>
      </w:r>
      <w:r>
        <w:rPr>
          <w:rFonts w:cs="Times New Roman" w:ascii="Times New Roman" w:hAnsi="Times New Roman"/>
          <w:i/>
          <w:iCs/>
          <w:sz w:val="24"/>
          <w:szCs w:val="24"/>
        </w:rPr>
        <w:t>And</w:t>
      </w:r>
      <w:r>
        <w:rPr>
          <w:rFonts w:cs="Times New Roman" w:ascii="Times New Roman" w:hAnsi="Times New Roman"/>
          <w:sz w:val="24"/>
          <w:szCs w:val="24"/>
        </w:rPr>
        <w:t>), případně zda postačí platnost jedné z podmínek (</w:t>
      </w:r>
      <w:r>
        <w:rPr>
          <w:rFonts w:cs="Times New Roman" w:ascii="Times New Roman" w:hAnsi="Times New Roman"/>
          <w:i/>
          <w:iCs/>
          <w:sz w:val="24"/>
          <w:szCs w:val="24"/>
        </w:rPr>
        <w:t>Or</w:t>
      </w:r>
      <w:r>
        <w:rPr>
          <w:rFonts w:cs="Times New Roman" w:ascii="Times New Roman" w:hAnsi="Times New Roman"/>
          <w:sz w:val="24"/>
          <w:szCs w:val="24"/>
        </w:rPr>
        <w:t>).</w:t>
      </w:r>
    </w:p>
    <w:p>
      <w:pPr>
        <w:pStyle w:val="Normal"/>
        <w:numPr>
          <w:ilvl w:val="0"/>
          <w:numId w:val="4"/>
        </w:numPr>
        <w:spacing w:lineRule="auto" w:line="360"/>
        <w:jc w:val="both"/>
        <w:rPr>
          <w:rFonts w:ascii="Times New Roman" w:hAnsi="Times New Roman" w:cs="Times New Roman"/>
          <w:sz w:val="24"/>
          <w:szCs w:val="24"/>
        </w:rPr>
      </w:pPr>
      <w:commentRangeStart w:id="30"/>
      <w:r>
        <w:rPr>
          <w:rFonts w:cs="Times New Roman" w:ascii="Times New Roman" w:hAnsi="Times New Roman"/>
          <w:sz w:val="24"/>
          <w:szCs w:val="24"/>
        </w:rPr>
        <w:t>polygoninter</w:t>
      </w:r>
      <w:ins w:id="42" w:author="Martin Landa" w:date="2021-05-12T17:11:22Z">
        <w:r>
          <w:rPr>
            <w:rFonts w:cs="Times New Roman" w:ascii="Times New Roman" w:hAnsi="Times New Roman"/>
            <w:sz w:val="24"/>
            <w:szCs w:val="24"/>
          </w:rPr>
        </w:r>
      </w:ins>
      <w:commentRangeEnd w:id="30"/>
      <w:r>
        <w:commentReference w:id="30"/>
      </w:r>
      <w:r>
        <w:rPr>
          <w:rFonts w:cs="Times New Roman" w:ascii="Times New Roman" w:hAnsi="Times New Roman"/>
          <w:sz w:val="24"/>
          <w:szCs w:val="24"/>
        </w:rPr>
        <w:t xml:space="preserve"> – Pomocí textového řetězce ve formátu </w:t>
      </w:r>
      <w:r>
        <w:rPr>
          <w:rFonts w:cs="Times New Roman" w:ascii="Times New Roman" w:hAnsi="Times New Roman"/>
          <w:i/>
          <w:iCs/>
          <w:sz w:val="24"/>
          <w:szCs w:val="24"/>
        </w:rPr>
        <w:t>gml,</w:t>
      </w:r>
      <w:r>
        <w:rPr>
          <w:rFonts w:cs="Times New Roman" w:ascii="Times New Roman" w:hAnsi="Times New Roman"/>
          <w:sz w:val="24"/>
          <w:szCs w:val="24"/>
        </w:rPr>
        <w:t xml:space="preserve"> obsahujícího lomové body polygonu, určuje území, ve kterém se mají body nacházet.</w:t>
      </w:r>
    </w:p>
    <w:p>
      <w:pPr>
        <w:pStyle w:val="Normal"/>
        <w:numPr>
          <w:ilvl w:val="0"/>
          <w:numId w:val="4"/>
        </w:numPr>
        <w:spacing w:lineRule="auto" w:line="360"/>
        <w:jc w:val="both"/>
        <w:rPr>
          <w:rFonts w:ascii="Times New Roman" w:hAnsi="Times New Roman" w:cs="Times New Roman"/>
          <w:sz w:val="24"/>
          <w:szCs w:val="24"/>
        </w:rPr>
      </w:pPr>
      <w:r>
        <w:rPr>
          <w:rFonts w:cs="Times New Roman" w:ascii="Times New Roman" w:hAnsi="Times New Roman"/>
          <w:sz w:val="24"/>
          <w:szCs w:val="24"/>
        </w:rPr>
        <w:t>years – Je parametr, pomocí kterého je možný výběr na základě let, ve kterých byly body měřeny. Zadává se pomocí seznamu, jež může obsahovat některou z hodnot 2006, 2009, 2012, 2015, 2018, případně jejich libovolnou kombinaci.</w:t>
      </w:r>
    </w:p>
    <w:p>
      <w:pPr>
        <w:pStyle w:val="Normal"/>
        <w:numPr>
          <w:ilvl w:val="0"/>
          <w:numId w:val="4"/>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st_aggregated – Tento parametr může nabývat hodnot </w:t>
      </w:r>
      <w:r>
        <w:rPr>
          <w:rFonts w:cs="Times New Roman" w:ascii="Times New Roman" w:hAnsi="Times New Roman"/>
          <w:i/>
          <w:iCs/>
          <w:sz w:val="24"/>
          <w:szCs w:val="24"/>
        </w:rPr>
        <w:t>True</w:t>
      </w:r>
      <w:r>
        <w:rPr>
          <w:rFonts w:cs="Times New Roman" w:ascii="Times New Roman" w:hAnsi="Times New Roman"/>
          <w:sz w:val="24"/>
          <w:szCs w:val="24"/>
        </w:rPr>
        <w:t xml:space="preserve"> (pravda), nebo </w:t>
      </w:r>
      <w:r>
        <w:rPr>
          <w:rFonts w:cs="Times New Roman" w:ascii="Times New Roman" w:hAnsi="Times New Roman"/>
          <w:i/>
          <w:iCs/>
          <w:sz w:val="24"/>
          <w:szCs w:val="24"/>
        </w:rPr>
        <w:t>False</w:t>
      </w:r>
      <w:r>
        <w:rPr>
          <w:rFonts w:cs="Times New Roman" w:ascii="Times New Roman" w:hAnsi="Times New Roman"/>
          <w:sz w:val="24"/>
          <w:szCs w:val="24"/>
        </w:rPr>
        <w:t xml:space="preserve"> (nepravda) podle toho, zda mají být data časoprostorově agregována či nikoliv.</w:t>
      </w:r>
    </w:p>
    <w:p>
      <w:pPr>
        <w:pStyle w:val="Normal"/>
        <w:numPr>
          <w:ilvl w:val="0"/>
          <w:numId w:val="4"/>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group – Parametr group slouží k rozhodnutí, jaké atributy mají data obsahovat.  </w:t>
      </w:r>
    </w:p>
    <w:p>
      <w:pPr>
        <w:pStyle w:val="Normal"/>
        <w:spacing w:lineRule="auto" w:line="360"/>
        <w:ind w:firstLine="360"/>
        <w:jc w:val="both"/>
        <w:rPr>
          <w:rFonts w:ascii="Times New Roman" w:hAnsi="Times New Roman" w:cs="Times New Roman"/>
          <w:sz w:val="24"/>
          <w:szCs w:val="24"/>
        </w:rPr>
      </w:pPr>
      <w:r>
        <w:rPr>
          <w:rFonts w:cs="Times New Roman" w:ascii="Times New Roman" w:hAnsi="Times New Roman"/>
          <w:sz w:val="24"/>
          <w:szCs w:val="24"/>
        </w:rPr>
        <w:t xml:space="preserve">Třída LucasRequest má čtyři metody. Nejdůležitější z nich, která vytváří samotný dotaz, je metoda </w:t>
      </w:r>
      <w:r>
        <w:rPr>
          <w:rFonts w:cs="Times New Roman" w:ascii="Times New Roman" w:hAnsi="Times New Roman"/>
          <w:i/>
          <w:iCs/>
          <w:sz w:val="24"/>
          <w:szCs w:val="24"/>
        </w:rPr>
        <w:t>build</w:t>
      </w:r>
      <w:r>
        <w:rPr>
          <w:rFonts w:cs="Times New Roman" w:ascii="Times New Roman" w:hAnsi="Times New Roman"/>
          <w:sz w:val="24"/>
          <w:szCs w:val="24"/>
        </w:rPr>
        <w:t xml:space="preserve">. Tato metoda nejprve volá metodu </w:t>
      </w:r>
      <w:r>
        <w:rPr>
          <w:rFonts w:cs="Times New Roman" w:ascii="Times New Roman" w:hAnsi="Times New Roman"/>
          <w:i/>
          <w:iCs/>
          <w:sz w:val="24"/>
          <w:szCs w:val="24"/>
        </w:rPr>
        <w:t>_ch</w:t>
      </w:r>
      <w:del w:id="43" w:author="Martin Landa" w:date="2021-05-12T17:12:29Z">
        <w:r>
          <w:rPr>
            <w:rFonts w:cs="Times New Roman" w:ascii="Times New Roman" w:hAnsi="Times New Roman"/>
            <w:i/>
            <w:iCs/>
            <w:sz w:val="24"/>
            <w:szCs w:val="24"/>
          </w:rPr>
          <w:delText>c</w:delText>
        </w:r>
      </w:del>
      <w:r>
        <w:rPr>
          <w:rFonts w:cs="Times New Roman" w:ascii="Times New Roman" w:hAnsi="Times New Roman"/>
          <w:i/>
          <w:iCs/>
          <w:sz w:val="24"/>
          <w:szCs w:val="24"/>
        </w:rPr>
        <w:t>eck_args</w:t>
      </w:r>
      <w:r>
        <w:rPr>
          <w:rFonts w:cs="Times New Roman" w:ascii="Times New Roman" w:hAnsi="Times New Roman"/>
          <w:sz w:val="24"/>
          <w:szCs w:val="24"/>
        </w:rPr>
        <w:t xml:space="preserve">, která zabezpečuje kontrolu toho, zda jsou vstupní argumenty zadány správně. Následně je dotaz postupně vytvářen pomocí metod OWSLib knihovny. Jednotlivé části dotazu jsou generovány na základě toho, které argumenty byly zadány. Pro spojení dílčích částí jsou využívány metody OWSLib knihovny </w:t>
      </w:r>
      <w:r>
        <w:rPr>
          <w:rFonts w:cs="Times New Roman" w:ascii="Times New Roman" w:hAnsi="Times New Roman"/>
          <w:i/>
          <w:iCs/>
          <w:sz w:val="24"/>
          <w:szCs w:val="24"/>
        </w:rPr>
        <w:t>And</w:t>
      </w:r>
      <w:r>
        <w:rPr>
          <w:rFonts w:cs="Times New Roman" w:ascii="Times New Roman" w:hAnsi="Times New Roman"/>
          <w:sz w:val="24"/>
          <w:szCs w:val="24"/>
        </w:rPr>
        <w:t xml:space="preserve"> a </w:t>
      </w:r>
      <w:r>
        <w:rPr>
          <w:rFonts w:cs="Times New Roman" w:ascii="Times New Roman" w:hAnsi="Times New Roman"/>
          <w:i/>
          <w:iCs/>
          <w:sz w:val="24"/>
          <w:szCs w:val="24"/>
        </w:rPr>
        <w:t>Or</w:t>
      </w:r>
      <w:r>
        <w:rPr>
          <w:rFonts w:cs="Times New Roman" w:ascii="Times New Roman" w:hAnsi="Times New Roman"/>
          <w:sz w:val="24"/>
          <w:szCs w:val="24"/>
        </w:rPr>
        <w:t xml:space="preserve">. Na závěr je výsledný objekt převeden do formátu </w:t>
      </w:r>
      <w:r>
        <w:rPr>
          <w:rFonts w:cs="Times New Roman" w:ascii="Times New Roman" w:hAnsi="Times New Roman"/>
          <w:i/>
          <w:iCs/>
          <w:sz w:val="24"/>
          <w:szCs w:val="24"/>
        </w:rPr>
        <w:t>xml</w:t>
      </w:r>
      <w:r>
        <w:rPr>
          <w:rFonts w:cs="Times New Roman" w:ascii="Times New Roman" w:hAnsi="Times New Roman"/>
          <w:sz w:val="24"/>
          <w:szCs w:val="24"/>
        </w:rPr>
        <w:t xml:space="preserve">, který je návratovou hodnotou metody </w:t>
      </w:r>
      <w:r>
        <w:rPr>
          <w:rFonts w:cs="Times New Roman" w:ascii="Times New Roman" w:hAnsi="Times New Roman"/>
          <w:i/>
          <w:iCs/>
          <w:sz w:val="24"/>
          <w:szCs w:val="24"/>
        </w:rPr>
        <w:t>build</w:t>
      </w:r>
      <w:r>
        <w:rPr>
          <w:rFonts w:cs="Times New Roman" w:ascii="Times New Roman" w:hAnsi="Times New Roman"/>
          <w:sz w:val="24"/>
          <w:szCs w:val="24"/>
        </w:rPr>
        <w:t xml:space="preserve">. </w:t>
      </w:r>
    </w:p>
    <w:p>
      <w:pPr>
        <w:pStyle w:val="Normal"/>
        <w:spacing w:lineRule="auto" w:line="360"/>
        <w:ind w:firstLine="360"/>
        <w:jc w:val="both"/>
        <w:rPr>
          <w:rFonts w:ascii="Times New Roman" w:hAnsi="Times New Roman" w:cs="Times New Roman"/>
          <w:sz w:val="24"/>
          <w:szCs w:val="24"/>
        </w:rPr>
      </w:pPr>
      <w:r>
        <w:drawing>
          <wp:anchor behindDoc="0" distT="0" distB="0" distL="0" distR="114300" simplePos="0" locked="0" layoutInCell="0" allowOverlap="1" relativeHeight="23">
            <wp:simplePos x="0" y="0"/>
            <wp:positionH relativeFrom="margin">
              <wp:align>left</wp:align>
            </wp:positionH>
            <wp:positionV relativeFrom="paragraph">
              <wp:posOffset>808990</wp:posOffset>
            </wp:positionV>
            <wp:extent cx="5327650" cy="1736725"/>
            <wp:effectExtent l="0" t="0" r="0" b="0"/>
            <wp:wrapTopAndBottom/>
            <wp:docPr id="22" name="Obrázek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6" descr=""/>
                    <pic:cNvPicPr>
                      <a:picLocks noChangeAspect="1" noChangeArrowheads="1"/>
                    </pic:cNvPicPr>
                  </pic:nvPicPr>
                  <pic:blipFill>
                    <a:blip r:embed="rId20"/>
                    <a:stretch>
                      <a:fillRect/>
                    </a:stretch>
                  </pic:blipFill>
                  <pic:spPr bwMode="auto">
                    <a:xfrm>
                      <a:off x="0" y="0"/>
                      <a:ext cx="5327650" cy="1736725"/>
                    </a:xfrm>
                    <a:prstGeom prst="rect">
                      <a:avLst/>
                    </a:prstGeom>
                  </pic:spPr>
                </pic:pic>
              </a:graphicData>
            </a:graphic>
          </wp:anchor>
        </w:drawing>
      </w:r>
      <w:r>
        <w:rPr>
          <w:rFonts w:cs="Times New Roman" w:ascii="Times New Roman" w:hAnsi="Times New Roman"/>
          <w:sz w:val="24"/>
          <w:szCs w:val="24"/>
        </w:rPr>
        <w:t>V</w:t>
      </w:r>
      <w:r>
        <w:rPr>
          <w:rFonts w:cs="Times New Roman" w:ascii="Times New Roman" w:hAnsi="Times New Roman"/>
          <w:sz w:val="24"/>
          <w:szCs w:val="24"/>
        </w:rPr>
        <w:t xml:space="preserve"> případě dotazu vytvořeného kombinací atributového dotazu a minimálního ohraničujícího obdélníku (bbox) není výsledek správný. Tento problém byl opraven ve výsledném </w:t>
      </w:r>
      <w:r>
        <w:rPr>
          <w:rFonts w:cs="Times New Roman" w:ascii="Times New Roman" w:hAnsi="Times New Roman"/>
          <w:i/>
          <w:iCs/>
          <w:sz w:val="24"/>
          <w:szCs w:val="24"/>
        </w:rPr>
        <w:t>xml</w:t>
      </w:r>
      <w:r>
        <w:rPr>
          <w:rFonts w:cs="Times New Roman" w:ascii="Times New Roman" w:hAnsi="Times New Roman"/>
          <w:sz w:val="24"/>
          <w:szCs w:val="24"/>
        </w:rPr>
        <w:t xml:space="preserve"> nahrazením chybných částí pomocí metody </w:t>
      </w:r>
      <w:r>
        <w:rPr>
          <w:rFonts w:cs="Times New Roman" w:ascii="Times New Roman" w:hAnsi="Times New Roman"/>
          <w:i/>
          <w:iCs/>
          <w:sz w:val="24"/>
          <w:szCs w:val="24"/>
        </w:rPr>
        <w:t>replace</w:t>
      </w:r>
      <w:r>
        <w:rPr>
          <w:rFonts w:cs="Times New Roman" w:ascii="Times New Roman" w:hAnsi="Times New Roman"/>
          <w:sz w:val="24"/>
          <w:szCs w:val="24"/>
        </w:rPr>
        <w:t>.</w:t>
      </w:r>
    </w:p>
    <w:p>
      <w:pPr>
        <w:pStyle w:val="Normal"/>
        <w:keepNext w:val="true"/>
        <w:spacing w:lineRule="auto" w:line="360"/>
        <w:jc w:val="both"/>
        <w:rPr>
          <w:highlight w:val="lightGray"/>
        </w:rPr>
      </w:pPr>
      <w:r>
        <w:rPr>
          <w:highlight w:val="lightGray"/>
        </w:rPr>
      </w:r>
    </w:p>
    <w:p>
      <w:pPr>
        <w:pStyle w:val="Normal"/>
        <w:spacing w:lineRule="auto" w:line="360"/>
        <w:jc w:val="center"/>
        <w:rPr>
          <w:rFonts w:ascii="Times New Roman" w:hAnsi="Times New Roman" w:cs="Times New Roman"/>
          <w:sz w:val="24"/>
          <w:szCs w:val="24"/>
        </w:rPr>
      </w:pPr>
      <w:bookmarkStart w:id="56" w:name="_Toc71550969"/>
      <w:r>
        <w:rPr/>
        <w:t xml:space="preserve">Obr.  </w:t>
      </w:r>
      <w:r>
        <w:rPr/>
        <w:fldChar w:fldCharType="begin"/>
      </w:r>
      <w:r>
        <w:rPr/>
        <w:instrText> SEQ Obr._ \* ARABIC </w:instrText>
      </w:r>
      <w:r>
        <w:rPr/>
        <w:fldChar w:fldCharType="separate"/>
      </w:r>
      <w:r>
        <w:rPr/>
        <w:t>6</w:t>
      </w:r>
      <w:r>
        <w:rPr/>
        <w:fldChar w:fldCharType="end"/>
      </w:r>
      <w:r>
        <w:rPr/>
        <w:t>: Kombinace prostorového a atributového dotazu (xml)</w:t>
      </w:r>
      <w:bookmarkEnd w:id="56"/>
    </w:p>
    <w:p>
      <w:pPr>
        <w:pStyle w:val="Normal"/>
        <w:spacing w:lineRule="auto" w:line="360"/>
        <w:ind w:firstLine="576"/>
        <w:rPr>
          <w:rFonts w:ascii="Times New Roman" w:hAnsi="Times New Roman" w:cs="Times New Roman"/>
          <w:sz w:val="24"/>
          <w:szCs w:val="24"/>
        </w:rPr>
      </w:pPr>
      <w:r>
        <w:rPr>
          <w:rFonts w:cs="Times New Roman" w:ascii="Times New Roman" w:hAnsi="Times New Roman"/>
          <w:sz w:val="24"/>
          <w:szCs w:val="24"/>
        </w:rPr>
        <w:t xml:space="preserve">Obrázek </w:t>
      </w:r>
      <w:r>
        <w:rPr>
          <w:rFonts w:cs="Times New Roman" w:ascii="Times New Roman" w:hAnsi="Times New Roman"/>
          <w:sz w:val="24"/>
          <w:szCs w:val="24"/>
          <w:highlight w:val="darkYellow"/>
        </w:rPr>
        <w:t>(Obr. 10)</w:t>
      </w:r>
      <w:r>
        <w:rPr>
          <w:rFonts w:cs="Times New Roman" w:ascii="Times New Roman" w:hAnsi="Times New Roman"/>
          <w:sz w:val="24"/>
          <w:szCs w:val="24"/>
        </w:rPr>
        <w:t xml:space="preserve"> zobrazuje výsledné </w:t>
      </w:r>
      <w:r>
        <w:rPr>
          <w:rFonts w:cs="Times New Roman" w:ascii="Times New Roman" w:hAnsi="Times New Roman"/>
          <w:i/>
          <w:iCs/>
          <w:sz w:val="24"/>
          <w:szCs w:val="24"/>
        </w:rPr>
        <w:t>xml</w:t>
      </w:r>
      <w:r>
        <w:rPr>
          <w:rFonts w:cs="Times New Roman" w:ascii="Times New Roman" w:hAnsi="Times New Roman"/>
          <w:sz w:val="24"/>
          <w:szCs w:val="24"/>
        </w:rPr>
        <w:t xml:space="preserve"> vygenerované metodou build v případě, že mají být vybrány body, které byly měřeny v roce 2012 nebo 2018 a nacházejí se uvnitř obdélníku, definovaného souřadnicemi levého dolního rohu (4624127, 2998330) a pravého horního rohu (4650393, 3013986).</w:t>
      </w:r>
    </w:p>
    <w:p>
      <w:pPr>
        <w:pStyle w:val="Normal"/>
        <w:spacing w:lineRule="auto" w:line="360"/>
        <w:ind w:firstLine="576"/>
        <w:rPr>
          <w:rFonts w:ascii="Times New Roman" w:hAnsi="Times New Roman" w:cs="Times New Roman"/>
          <w:sz w:val="24"/>
          <w:szCs w:val="24"/>
        </w:rPr>
      </w:pPr>
      <w:r>
        <w:rPr>
          <w:rFonts w:cs="Times New Roman" w:ascii="Times New Roman" w:hAnsi="Times New Roman"/>
          <w:sz w:val="24"/>
          <w:szCs w:val="24"/>
        </w:rPr>
      </w:r>
    </w:p>
    <w:p>
      <w:pPr>
        <w:pStyle w:val="Heading2"/>
        <w:spacing w:lineRule="auto" w:line="360"/>
        <w:rPr>
          <w:highlight w:val="lightGray"/>
        </w:rPr>
      </w:pPr>
      <w:bookmarkStart w:id="57" w:name="_Toc71551014"/>
      <w:r>
        <w:rPr/>
        <w:t>Vytvoření výstupů</w:t>
      </w:r>
      <w:bookmarkEnd w:id="57"/>
    </w:p>
    <w:p>
      <w:pPr>
        <w:pStyle w:val="Normal"/>
        <w:spacing w:lineRule="auto" w:line="360"/>
        <w:ind w:firstLine="576"/>
        <w:jc w:val="both"/>
        <w:rPr>
          <w:rFonts w:ascii="Times New Roman" w:hAnsi="Times New Roman" w:cs="Times New Roman"/>
          <w:sz w:val="24"/>
          <w:szCs w:val="24"/>
        </w:rPr>
      </w:pPr>
      <w:commentRangeStart w:id="31"/>
      <w:r>
        <w:rPr>
          <w:rFonts w:cs="Times New Roman" w:ascii="Times New Roman" w:hAnsi="Times New Roman"/>
          <w:sz w:val="24"/>
          <w:szCs w:val="24"/>
        </w:rPr>
        <w:t xml:space="preserve">O vytvoření výstupů se stará soubor </w:t>
      </w:r>
      <w:r>
        <w:rPr>
          <w:rFonts w:cs="Times New Roman" w:ascii="Times New Roman" w:hAnsi="Times New Roman"/>
          <w:i/>
          <w:iCs/>
          <w:sz w:val="24"/>
          <w:szCs w:val="24"/>
        </w:rPr>
        <w:t>io.py</w:t>
      </w:r>
      <w:r>
        <w:rPr>
          <w:rFonts w:cs="Times New Roman" w:ascii="Times New Roman" w:hAnsi="Times New Roman"/>
          <w:sz w:val="24"/>
          <w:szCs w:val="24"/>
        </w:rPr>
        <w:t xml:space="preserve"> a jediná třída</w:t>
      </w:r>
      <w:ins w:id="44" w:author="Martin Landa" w:date="2021-05-12T17:13:43Z">
        <w:r>
          <w:rPr>
            <w:rFonts w:cs="Times New Roman" w:ascii="Times New Roman" w:hAnsi="Times New Roman"/>
            <w:sz w:val="24"/>
            <w:szCs w:val="24"/>
          </w:rPr>
        </w:r>
      </w:ins>
      <w:commentRangeEnd w:id="31"/>
      <w:r>
        <w:commentReference w:id="31"/>
      </w:r>
      <w:r>
        <w:rPr>
          <w:rFonts w:cs="Times New Roman" w:ascii="Times New Roman" w:hAnsi="Times New Roman"/>
          <w:sz w:val="24"/>
          <w:szCs w:val="24"/>
        </w:rPr>
        <w:t xml:space="preserve">, kterou obsahuje LucasIO. Nejpodstatnější metodou, kterou zmíněná třída obsahuje, je </w:t>
      </w:r>
      <w:r>
        <w:rPr>
          <w:rFonts w:cs="Times New Roman" w:ascii="Times New Roman" w:hAnsi="Times New Roman"/>
          <w:i/>
          <w:iCs/>
          <w:sz w:val="24"/>
          <w:szCs w:val="24"/>
        </w:rPr>
        <w:t>download</w:t>
      </w:r>
      <w:r>
        <w:rPr>
          <w:rFonts w:cs="Times New Roman" w:ascii="Times New Roman" w:hAnsi="Times New Roman"/>
          <w:sz w:val="24"/>
          <w:szCs w:val="24"/>
        </w:rPr>
        <w:t xml:space="preserve">. Metoda </w:t>
      </w:r>
      <w:r>
        <w:rPr>
          <w:rFonts w:cs="Times New Roman" w:ascii="Times New Roman" w:hAnsi="Times New Roman"/>
          <w:i/>
          <w:iCs/>
          <w:sz w:val="24"/>
          <w:szCs w:val="24"/>
        </w:rPr>
        <w:t>download</w:t>
      </w:r>
      <w:r>
        <w:rPr>
          <w:rFonts w:cs="Times New Roman" w:ascii="Times New Roman" w:hAnsi="Times New Roman"/>
          <w:sz w:val="24"/>
          <w:szCs w:val="24"/>
        </w:rPr>
        <w:t xml:space="preserve"> zabezpečuje stažení dat na základě parametrů definovaných v dotazu vytvořeném třídou LucasRequest (</w:t>
      </w:r>
      <w:r>
        <w:rPr>
          <w:rFonts w:cs="Times New Roman" w:ascii="Times New Roman" w:hAnsi="Times New Roman"/>
          <w:sz w:val="24"/>
          <w:szCs w:val="24"/>
          <w:highlight w:val="darkYellow"/>
        </w:rPr>
        <w:t>viz kapitola 5.1</w:t>
      </w:r>
      <w:r>
        <w:rPr>
          <w:rFonts w:cs="Times New Roman" w:ascii="Times New Roman" w:hAnsi="Times New Roman"/>
          <w:sz w:val="24"/>
          <w:szCs w:val="24"/>
        </w:rPr>
        <w:t xml:space="preserve">). Pro stažení dat je stejně jako v případě vytvoření dotazu využívána knihovna OWSLib. Požadavek je odeslán na GeoServer. WFS vrátí data, která jsou převedena na textový řetězec ve formátu </w:t>
      </w:r>
      <w:r>
        <w:rPr>
          <w:rFonts w:cs="Times New Roman" w:ascii="Times New Roman" w:hAnsi="Times New Roman"/>
          <w:i/>
          <w:iCs/>
          <w:sz w:val="24"/>
          <w:szCs w:val="24"/>
        </w:rPr>
        <w:t>gml</w:t>
      </w:r>
      <w:r>
        <w:rPr>
          <w:rFonts w:cs="Times New Roman" w:ascii="Times New Roman" w:hAnsi="Times New Roman"/>
          <w:sz w:val="24"/>
          <w:szCs w:val="24"/>
        </w:rPr>
        <w:t>.</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Následně je volána metoda </w:t>
      </w:r>
      <w:r>
        <w:rPr>
          <w:rFonts w:cs="Times New Roman" w:ascii="Times New Roman" w:hAnsi="Times New Roman"/>
          <w:i/>
          <w:iCs/>
          <w:sz w:val="24"/>
          <w:szCs w:val="24"/>
        </w:rPr>
        <w:t>_load</w:t>
      </w:r>
      <w:r>
        <w:rPr>
          <w:rFonts w:cs="Times New Roman" w:ascii="Times New Roman" w:hAnsi="Times New Roman"/>
          <w:sz w:val="24"/>
          <w:szCs w:val="24"/>
        </w:rPr>
        <w:t xml:space="preserve">, jejímž cílem je převést stažená data do formátu </w:t>
      </w:r>
      <w:r>
        <w:rPr>
          <w:rFonts w:cs="Times New Roman" w:ascii="Times New Roman" w:hAnsi="Times New Roman"/>
          <w:i/>
          <w:iCs/>
          <w:sz w:val="24"/>
          <w:szCs w:val="24"/>
        </w:rPr>
        <w:t>gpkg</w:t>
      </w:r>
      <w:r>
        <w:rPr>
          <w:rFonts w:cs="Times New Roman" w:ascii="Times New Roman" w:hAnsi="Times New Roman"/>
          <w:sz w:val="24"/>
          <w:szCs w:val="24"/>
        </w:rPr>
        <w:t xml:space="preserve"> a uložit do přechodného adresáře. </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Jelikož při stahování dat vzniká atribut nazvaný </w:t>
      </w:r>
      <w:r>
        <w:rPr>
          <w:rFonts w:cs="Times New Roman" w:ascii="Times New Roman" w:hAnsi="Times New Roman"/>
          <w:i/>
          <w:iCs/>
          <w:sz w:val="24"/>
          <w:szCs w:val="24"/>
        </w:rPr>
        <w:t>gml_id</w:t>
      </w:r>
      <w:r>
        <w:rPr>
          <w:rFonts w:cs="Times New Roman" w:ascii="Times New Roman" w:hAnsi="Times New Roman"/>
          <w:sz w:val="24"/>
          <w:szCs w:val="24"/>
        </w:rPr>
        <w:t xml:space="preserve">, který není relevantní a pouze znepřehledňuje atributovou tabulku, je pomocí metody </w:t>
      </w:r>
      <w:r>
        <w:rPr>
          <w:rFonts w:cs="Times New Roman" w:ascii="Times New Roman" w:hAnsi="Times New Roman"/>
          <w:i/>
          <w:iCs/>
          <w:sz w:val="24"/>
          <w:szCs w:val="24"/>
        </w:rPr>
        <w:t>_postprocessing</w:t>
      </w:r>
      <w:r>
        <w:rPr>
          <w:rFonts w:cs="Times New Roman" w:ascii="Times New Roman" w:hAnsi="Times New Roman"/>
          <w:sz w:val="24"/>
          <w:szCs w:val="24"/>
        </w:rPr>
        <w:t xml:space="preserve"> z </w:t>
      </w:r>
      <w:r>
        <w:rPr>
          <w:rFonts w:cs="Times New Roman" w:ascii="Times New Roman" w:hAnsi="Times New Roman"/>
          <w:i/>
          <w:iCs/>
          <w:sz w:val="24"/>
          <w:szCs w:val="24"/>
        </w:rPr>
        <w:t>gpkg</w:t>
      </w:r>
      <w:r>
        <w:rPr>
          <w:rFonts w:cs="Times New Roman" w:ascii="Times New Roman" w:hAnsi="Times New Roman"/>
          <w:sz w:val="24"/>
          <w:szCs w:val="24"/>
        </w:rPr>
        <w:t xml:space="preserve"> souboru odstraněn. Další funkcí této metody je odstranění přebytečných atributů v případě časoprostorově agregovaných dat. Časoprostorově agregovaná data obsahují každý atribut tolikrát, kolikrát bylo měření LUCAS prováděno (aktuálně pětkrát). V případě, že má uživatel zájem o časoprostorově agregovaná data měřená pouze v určitých letech není žádoucí, aby obdržel atributy popisující měření z ostatních let. Atributy odpovídající rokům, z nichž měření nebyla požadována metoda </w:t>
      </w:r>
      <w:r>
        <w:rPr>
          <w:rFonts w:cs="Times New Roman" w:ascii="Times New Roman" w:hAnsi="Times New Roman"/>
          <w:i/>
          <w:iCs/>
          <w:sz w:val="24"/>
          <w:szCs w:val="24"/>
        </w:rPr>
        <w:t>_postprocessing</w:t>
      </w:r>
      <w:r>
        <w:rPr>
          <w:rFonts w:cs="Times New Roman" w:ascii="Times New Roman" w:hAnsi="Times New Roman"/>
          <w:sz w:val="24"/>
          <w:szCs w:val="24"/>
        </w:rPr>
        <w:t xml:space="preserve"> odstraňuje. Tímto způsobem se znatelně zmenší velikost atributové tabulky a zpřehlední se. </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Metoda </w:t>
      </w:r>
      <w:r>
        <w:rPr>
          <w:rFonts w:cs="Times New Roman" w:ascii="Times New Roman" w:hAnsi="Times New Roman"/>
          <w:i/>
          <w:iCs/>
          <w:sz w:val="24"/>
          <w:szCs w:val="24"/>
        </w:rPr>
        <w:t>to_gml</w:t>
      </w:r>
      <w:r>
        <w:rPr>
          <w:rFonts w:cs="Times New Roman" w:ascii="Times New Roman" w:hAnsi="Times New Roman"/>
          <w:sz w:val="24"/>
          <w:szCs w:val="24"/>
        </w:rPr>
        <w:t xml:space="preserve"> převádí </w:t>
      </w:r>
      <w:r>
        <w:rPr>
          <w:rFonts w:cs="Times New Roman" w:ascii="Times New Roman" w:hAnsi="Times New Roman"/>
          <w:i/>
          <w:iCs/>
          <w:sz w:val="24"/>
          <w:szCs w:val="24"/>
        </w:rPr>
        <w:t>gpkg</w:t>
      </w:r>
      <w:r>
        <w:rPr>
          <w:rFonts w:cs="Times New Roman" w:ascii="Times New Roman" w:hAnsi="Times New Roman"/>
          <w:sz w:val="24"/>
          <w:szCs w:val="24"/>
        </w:rPr>
        <w:t xml:space="preserve"> soubor uložený v přechodném adresáři a navrací textový řetězec ve formátu </w:t>
      </w:r>
      <w:r>
        <w:rPr>
          <w:rFonts w:cs="Times New Roman" w:ascii="Times New Roman" w:hAnsi="Times New Roman"/>
          <w:i/>
          <w:iCs/>
          <w:sz w:val="24"/>
          <w:szCs w:val="24"/>
        </w:rPr>
        <w:t>gml</w:t>
      </w:r>
      <w:r>
        <w:rPr>
          <w:rFonts w:cs="Times New Roman" w:ascii="Times New Roman" w:hAnsi="Times New Roman"/>
          <w:sz w:val="24"/>
          <w:szCs w:val="24"/>
        </w:rPr>
        <w:t>.</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O uložení </w:t>
      </w:r>
      <w:r>
        <w:rPr>
          <w:rFonts w:cs="Times New Roman" w:ascii="Times New Roman" w:hAnsi="Times New Roman"/>
          <w:i/>
          <w:iCs/>
          <w:sz w:val="24"/>
          <w:szCs w:val="24"/>
        </w:rPr>
        <w:t>gpkg</w:t>
      </w:r>
      <w:r>
        <w:rPr>
          <w:rFonts w:cs="Times New Roman" w:ascii="Times New Roman" w:hAnsi="Times New Roman"/>
          <w:sz w:val="24"/>
          <w:szCs w:val="24"/>
        </w:rPr>
        <w:t xml:space="preserve"> souboru na zvolené místo na disku se stará metoda </w:t>
      </w:r>
      <w:r>
        <w:rPr>
          <w:rFonts w:cs="Times New Roman" w:ascii="Times New Roman" w:hAnsi="Times New Roman"/>
          <w:i/>
          <w:iCs/>
          <w:sz w:val="24"/>
          <w:szCs w:val="24"/>
        </w:rPr>
        <w:t>to_gpkg</w:t>
      </w:r>
      <w:r>
        <w:rPr>
          <w:rFonts w:cs="Times New Roman" w:ascii="Times New Roman" w:hAnsi="Times New Roman"/>
          <w:sz w:val="24"/>
          <w:szCs w:val="24"/>
        </w:rPr>
        <w:t>. Vstupním parametrem této metody je cesta ke </w:t>
      </w:r>
      <w:r>
        <w:rPr>
          <w:rFonts w:cs="Times New Roman" w:ascii="Times New Roman" w:hAnsi="Times New Roman"/>
          <w:i/>
          <w:iCs/>
          <w:sz w:val="24"/>
          <w:szCs w:val="24"/>
        </w:rPr>
        <w:t>gpkg</w:t>
      </w:r>
      <w:r>
        <w:rPr>
          <w:rFonts w:cs="Times New Roman" w:ascii="Times New Roman" w:hAnsi="Times New Roman"/>
          <w:sz w:val="24"/>
          <w:szCs w:val="24"/>
        </w:rPr>
        <w:t xml:space="preserve"> souboru, který se má vytvořit. </w:t>
      </w:r>
      <w:commentRangeStart w:id="32"/>
      <w:r>
        <w:rPr>
          <w:rFonts w:cs="Times New Roman" w:ascii="Times New Roman" w:hAnsi="Times New Roman"/>
          <w:sz w:val="24"/>
          <w:szCs w:val="24"/>
        </w:rPr>
        <w:t xml:space="preserve">Funkcionalita spočívá ve vytvoření kopie souboru, dříve uloženého do přechodného adresáře, ve zvoleném adresáři a jeho přejmenování na požadovaný název. </w:t>
      </w:r>
      <w:ins w:id="45" w:author="Martin Landa" w:date="2021-05-12T17:15:27Z">
        <w:commentRangeEnd w:id="32"/>
        <w:r>
          <w:commentReference w:id="32"/>
        </w:r>
        <w:r>
          <w:rPr>
            <w:rFonts w:cs="Times New Roman" w:ascii="Times New Roman" w:hAnsi="Times New Roman"/>
            <w:sz w:val="24"/>
            <w:szCs w:val="24"/>
          </w:rPr>
        </w:r>
      </w:ins>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Další metodou je </w:t>
      </w:r>
      <w:r>
        <w:rPr>
          <w:rFonts w:cs="Times New Roman" w:ascii="Times New Roman" w:hAnsi="Times New Roman"/>
          <w:i/>
          <w:iCs/>
          <w:sz w:val="24"/>
          <w:szCs w:val="24"/>
        </w:rPr>
        <w:t>to_geopandas</w:t>
      </w:r>
      <w:r>
        <w:rPr>
          <w:rFonts w:cs="Times New Roman" w:ascii="Times New Roman" w:hAnsi="Times New Roman"/>
          <w:sz w:val="24"/>
          <w:szCs w:val="24"/>
        </w:rPr>
        <w:t xml:space="preserve">, jejímž úkolem je pouze návrat dat ve formátu </w:t>
      </w:r>
      <w:commentRangeStart w:id="33"/>
      <w:r>
        <w:rPr>
          <w:rFonts w:cs="Times New Roman" w:ascii="Times New Roman" w:hAnsi="Times New Roman"/>
          <w:i/>
          <w:iCs/>
          <w:sz w:val="24"/>
          <w:szCs w:val="24"/>
        </w:rPr>
        <w:t>GeoDataFrame</w:t>
      </w:r>
      <w:ins w:id="46" w:author="Martin Landa" w:date="2021-05-12T17:15:58Z">
        <w:r>
          <w:rPr>
            <w:rFonts w:cs="Times New Roman" w:ascii="Times New Roman" w:hAnsi="Times New Roman"/>
            <w:i/>
            <w:iCs/>
            <w:sz w:val="24"/>
            <w:szCs w:val="24"/>
          </w:rPr>
        </w:r>
      </w:ins>
      <w:commentRangeEnd w:id="33"/>
      <w:r>
        <w:commentReference w:id="33"/>
      </w:r>
      <w:r>
        <w:rPr>
          <w:rFonts w:cs="Times New Roman" w:ascii="Times New Roman" w:hAnsi="Times New Roman"/>
          <w:sz w:val="24"/>
          <w:szCs w:val="24"/>
        </w:rPr>
        <w:t>. Tento formát usnadňuje práci s atributovou tabulkou pomocí jazyka Python.</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Metody </w:t>
      </w:r>
      <w:r>
        <w:rPr>
          <w:rFonts w:cs="Times New Roman" w:ascii="Times New Roman" w:hAnsi="Times New Roman"/>
          <w:i/>
          <w:iCs/>
          <w:sz w:val="24"/>
          <w:szCs w:val="24"/>
        </w:rPr>
        <w:t>num_of_features</w:t>
      </w:r>
      <w:r>
        <w:rPr>
          <w:rFonts w:cs="Times New Roman" w:ascii="Times New Roman" w:hAnsi="Times New Roman"/>
          <w:sz w:val="24"/>
          <w:szCs w:val="24"/>
        </w:rPr>
        <w:t xml:space="preserve"> a </w:t>
      </w:r>
      <w:r>
        <w:rPr>
          <w:rFonts w:cs="Times New Roman" w:ascii="Times New Roman" w:hAnsi="Times New Roman"/>
          <w:i/>
          <w:iCs/>
          <w:sz w:val="24"/>
          <w:szCs w:val="24"/>
        </w:rPr>
        <w:t>is_empty</w:t>
      </w:r>
      <w:r>
        <w:rPr>
          <w:rFonts w:cs="Times New Roman" w:ascii="Times New Roman" w:hAnsi="Times New Roman"/>
          <w:sz w:val="24"/>
          <w:szCs w:val="24"/>
        </w:rPr>
        <w:t xml:space="preserve"> spolu souvisí. </w:t>
      </w:r>
      <w:commentRangeStart w:id="34"/>
      <w:r>
        <w:rPr>
          <w:rFonts w:cs="Times New Roman" w:ascii="Times New Roman" w:hAnsi="Times New Roman"/>
          <w:sz w:val="24"/>
          <w:szCs w:val="24"/>
        </w:rPr>
        <w:t>První z nich opět pracuje s </w:t>
      </w:r>
      <w:r>
        <w:rPr>
          <w:rFonts w:cs="Times New Roman" w:ascii="Times New Roman" w:hAnsi="Times New Roman"/>
          <w:i/>
          <w:iCs/>
          <w:sz w:val="24"/>
          <w:szCs w:val="24"/>
        </w:rPr>
        <w:t>gpkg</w:t>
      </w:r>
      <w:r>
        <w:rPr>
          <w:rFonts w:cs="Times New Roman" w:ascii="Times New Roman" w:hAnsi="Times New Roman"/>
          <w:sz w:val="24"/>
          <w:szCs w:val="24"/>
        </w:rPr>
        <w:t xml:space="preserve"> souborem uloženým v přechodném adresáři, který otevírá pomocí metody </w:t>
      </w:r>
      <w:r>
        <w:rPr>
          <w:rFonts w:cs="Times New Roman" w:ascii="Times New Roman" w:hAnsi="Times New Roman"/>
          <w:i/>
          <w:iCs/>
          <w:sz w:val="24"/>
          <w:szCs w:val="24"/>
        </w:rPr>
        <w:t>OpenEx</w:t>
      </w:r>
      <w:r>
        <w:rPr>
          <w:rFonts w:cs="Times New Roman" w:ascii="Times New Roman" w:hAnsi="Times New Roman"/>
          <w:sz w:val="24"/>
          <w:szCs w:val="24"/>
        </w:rPr>
        <w:t xml:space="preserve"> z knihovny GDAL.</w:t>
      </w:r>
      <w:ins w:id="47" w:author="Martin Landa" w:date="2021-05-12T17:16:41Z">
        <w:r>
          <w:rPr>
            <w:rFonts w:cs="Times New Roman" w:ascii="Times New Roman" w:hAnsi="Times New Roman"/>
            <w:sz w:val="24"/>
            <w:szCs w:val="24"/>
          </w:rPr>
        </w:r>
      </w:ins>
      <w:commentRangeEnd w:id="34"/>
      <w:r>
        <w:commentReference w:id="34"/>
      </w:r>
      <w:r>
        <w:rPr>
          <w:rFonts w:cs="Times New Roman" w:ascii="Times New Roman" w:hAnsi="Times New Roman"/>
          <w:sz w:val="24"/>
          <w:szCs w:val="24"/>
        </w:rPr>
        <w:t xml:space="preserve"> Následně je určen počet prvků, které soubor obsahuje. Zmíněný počet je návratovou hodnotou metody. Druhá metoda na základě zjištěného počtu prvků určuje, zda soubor obsahuje alespoň jeden prvek. Pokud </w:t>
      </w:r>
      <w:r>
        <w:rPr>
          <w:rFonts w:cs="Times New Roman" w:ascii="Times New Roman" w:hAnsi="Times New Roman"/>
          <w:i/>
          <w:iCs/>
          <w:sz w:val="24"/>
          <w:szCs w:val="24"/>
        </w:rPr>
        <w:t>gpkg</w:t>
      </w:r>
      <w:r>
        <w:rPr>
          <w:rFonts w:cs="Times New Roman" w:ascii="Times New Roman" w:hAnsi="Times New Roman"/>
          <w:sz w:val="24"/>
          <w:szCs w:val="24"/>
        </w:rPr>
        <w:t xml:space="preserve"> soubor není prázdný, vrací metoda hodnotu </w:t>
      </w:r>
      <w:r>
        <w:rPr>
          <w:rFonts w:cs="Times New Roman" w:ascii="Times New Roman" w:hAnsi="Times New Roman"/>
          <w:i/>
          <w:iCs/>
          <w:sz w:val="24"/>
          <w:szCs w:val="24"/>
        </w:rPr>
        <w:t>False</w:t>
      </w:r>
      <w:r>
        <w:rPr>
          <w:rFonts w:cs="Times New Roman" w:ascii="Times New Roman" w:hAnsi="Times New Roman"/>
          <w:sz w:val="24"/>
          <w:szCs w:val="24"/>
        </w:rPr>
        <w:t xml:space="preserve">. V opačném případě je metodou navráceno </w:t>
      </w:r>
      <w:r>
        <w:rPr>
          <w:rFonts w:cs="Times New Roman" w:ascii="Times New Roman" w:hAnsi="Times New Roman"/>
          <w:i/>
          <w:iCs/>
          <w:sz w:val="24"/>
          <w:szCs w:val="24"/>
        </w:rPr>
        <w:t>True</w:t>
      </w:r>
      <w:r>
        <w:rPr>
          <w:rFonts w:cs="Times New Roman" w:ascii="Times New Roman" w:hAnsi="Times New Roman"/>
          <w:sz w:val="24"/>
          <w:szCs w:val="24"/>
        </w:rPr>
        <w:t>.</w:t>
      </w:r>
    </w:p>
    <w:p>
      <w:pPr>
        <w:pStyle w:val="Heading2"/>
        <w:spacing w:lineRule="auto" w:line="360"/>
        <w:rPr>
          <w:highlight w:val="lightGray"/>
        </w:rPr>
      </w:pPr>
      <w:bookmarkStart w:id="58" w:name="_Toc71551015"/>
      <w:r>
        <w:rPr/>
        <w:t>Agregace land cover tříd</w:t>
      </w:r>
      <w:bookmarkEnd w:id="58"/>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Třetí částí modulu lucas je </w:t>
      </w:r>
      <w:commentRangeStart w:id="35"/>
      <w:r>
        <w:rPr>
          <w:rFonts w:cs="Times New Roman" w:ascii="Times New Roman" w:hAnsi="Times New Roman"/>
          <w:sz w:val="24"/>
          <w:szCs w:val="24"/>
        </w:rPr>
        <w:t>soubor</w:t>
      </w:r>
      <w:ins w:id="48" w:author="Martin Landa" w:date="2021-05-12T17:17:22Z">
        <w:r>
          <w:rPr>
            <w:rFonts w:cs="Times New Roman" w:ascii="Times New Roman" w:hAnsi="Times New Roman"/>
            <w:sz w:val="24"/>
            <w:szCs w:val="24"/>
          </w:rPr>
        </w:r>
      </w:ins>
      <w:commentRangeEnd w:id="35"/>
      <w:r>
        <w:commentReference w:id="35"/>
      </w:r>
      <w:r>
        <w:rPr>
          <w:rFonts w:cs="Times New Roman" w:ascii="Times New Roman" w:hAnsi="Times New Roman"/>
          <w:sz w:val="24"/>
          <w:szCs w:val="24"/>
        </w:rPr>
        <w:t xml:space="preserve"> </w:t>
      </w:r>
      <w:r>
        <w:rPr>
          <w:rFonts w:cs="Times New Roman" w:ascii="Times New Roman" w:hAnsi="Times New Roman"/>
          <w:i/>
          <w:iCs/>
          <w:sz w:val="24"/>
          <w:szCs w:val="24"/>
        </w:rPr>
        <w:t>analyze.py</w:t>
      </w:r>
      <w:r>
        <w:rPr>
          <w:rFonts w:cs="Times New Roman" w:ascii="Times New Roman" w:hAnsi="Times New Roman"/>
          <w:sz w:val="24"/>
          <w:szCs w:val="24"/>
        </w:rPr>
        <w:t xml:space="preserve">. Tento soubor obsahuje třídu LucasClassAggr, která slouží k agregaci land cover tříd. </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Metoda </w:t>
      </w:r>
      <w:r>
        <w:rPr>
          <w:rFonts w:cs="Times New Roman" w:ascii="Times New Roman" w:hAnsi="Times New Roman"/>
          <w:i/>
          <w:iCs/>
          <w:sz w:val="24"/>
          <w:szCs w:val="24"/>
        </w:rPr>
        <w:t>_load_classes</w:t>
      </w:r>
      <w:r>
        <w:rPr>
          <w:rFonts w:cs="Times New Roman" w:ascii="Times New Roman" w:hAnsi="Times New Roman"/>
          <w:sz w:val="24"/>
          <w:szCs w:val="24"/>
        </w:rPr>
        <w:t xml:space="preserve"> na základě vstupního </w:t>
      </w:r>
      <w:r>
        <w:rPr>
          <w:rFonts w:cs="Times New Roman" w:ascii="Times New Roman" w:hAnsi="Times New Roman"/>
          <w:i/>
          <w:iCs/>
          <w:sz w:val="24"/>
          <w:szCs w:val="24"/>
        </w:rPr>
        <w:t>j</w:t>
      </w:r>
      <w:commentRangeStart w:id="36"/>
      <w:r>
        <w:rPr>
          <w:rFonts w:cs="Times New Roman" w:ascii="Times New Roman" w:hAnsi="Times New Roman"/>
          <w:i/>
          <w:iCs/>
          <w:sz w:val="24"/>
          <w:szCs w:val="24"/>
        </w:rPr>
        <w:t>son</w:t>
      </w:r>
      <w:r>
        <w:rPr>
          <w:rFonts w:cs="Times New Roman" w:ascii="Times New Roman" w:hAnsi="Times New Roman"/>
          <w:sz w:val="24"/>
          <w:szCs w:val="24"/>
        </w:rPr>
        <w:t xml:space="preserve"> </w:t>
      </w:r>
      <w:ins w:id="49" w:author="Martin Landa" w:date="2021-05-12T17:17:58Z">
        <w:r>
          <w:rPr>
            <w:rFonts w:cs="Times New Roman" w:ascii="Times New Roman" w:hAnsi="Times New Roman"/>
            <w:sz w:val="24"/>
            <w:szCs w:val="24"/>
          </w:rPr>
        </w:r>
      </w:ins>
      <w:commentRangeEnd w:id="36"/>
      <w:r>
        <w:commentReference w:id="36"/>
      </w:r>
      <w:r>
        <w:rPr>
          <w:rFonts w:cs="Times New Roman" w:ascii="Times New Roman" w:hAnsi="Times New Roman"/>
          <w:sz w:val="24"/>
          <w:szCs w:val="24"/>
        </w:rPr>
        <w:t xml:space="preserve">souboru vytváří slovník obsahující agregační pravidla. Před tím, než je slovník vytvořen, probíhá kontrola formy i obsahu </w:t>
      </w:r>
      <w:r>
        <w:rPr>
          <w:rFonts w:cs="Times New Roman" w:ascii="Times New Roman" w:hAnsi="Times New Roman"/>
          <w:i/>
          <w:iCs/>
          <w:sz w:val="24"/>
          <w:szCs w:val="24"/>
        </w:rPr>
        <w:t>json</w:t>
      </w:r>
      <w:r>
        <w:rPr>
          <w:rFonts w:cs="Times New Roman" w:ascii="Times New Roman" w:hAnsi="Times New Roman"/>
          <w:sz w:val="24"/>
          <w:szCs w:val="24"/>
        </w:rPr>
        <w:t xml:space="preserve"> souboru. Z </w:t>
      </w:r>
      <w:r>
        <w:rPr>
          <w:rFonts w:cs="Times New Roman" w:ascii="Times New Roman" w:hAnsi="Times New Roman"/>
          <w:i/>
          <w:iCs/>
          <w:sz w:val="24"/>
          <w:szCs w:val="24"/>
        </w:rPr>
        <w:t>csv</w:t>
      </w:r>
      <w:r>
        <w:rPr>
          <w:rFonts w:cs="Times New Roman" w:ascii="Times New Roman" w:hAnsi="Times New Roman"/>
          <w:sz w:val="24"/>
          <w:szCs w:val="24"/>
        </w:rPr>
        <w:t xml:space="preserve"> souboru jsou načteny veškeré validní land cover kódy, pomocí kterých je zjišťováno, zda agregační pravidla neobsahují kódy nevalidní. Dále metoda určuje, zda se kódy neopakují, což by vedlo k nejednoznačnosti agregačních pravidel.</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O samotnou agregaci se stará metoda </w:t>
      </w:r>
      <w:r>
        <w:rPr>
          <w:rFonts w:cs="Times New Roman" w:ascii="Times New Roman" w:hAnsi="Times New Roman"/>
          <w:i/>
          <w:iCs/>
          <w:sz w:val="24"/>
          <w:szCs w:val="24"/>
        </w:rPr>
        <w:t>apply</w:t>
      </w:r>
      <w:r>
        <w:rPr>
          <w:rFonts w:cs="Times New Roman" w:ascii="Times New Roman" w:hAnsi="Times New Roman"/>
          <w:sz w:val="24"/>
          <w:szCs w:val="24"/>
        </w:rPr>
        <w:t xml:space="preserve">. Tato metoda připojí </w:t>
      </w:r>
      <w:commentRangeStart w:id="37"/>
      <w:r>
        <w:rPr>
          <w:rFonts w:cs="Times New Roman" w:ascii="Times New Roman" w:hAnsi="Times New Roman"/>
          <w:i/>
          <w:iCs/>
          <w:sz w:val="24"/>
          <w:szCs w:val="24"/>
        </w:rPr>
        <w:t>gpkg</w:t>
      </w:r>
      <w:ins w:id="50" w:author="Martin Landa" w:date="2021-05-12T17:18:27Z">
        <w:r>
          <w:rPr>
            <w:rFonts w:cs="Times New Roman" w:ascii="Times New Roman" w:hAnsi="Times New Roman"/>
            <w:i/>
            <w:iCs/>
            <w:sz w:val="24"/>
            <w:szCs w:val="24"/>
          </w:rPr>
        </w:r>
      </w:ins>
      <w:commentRangeEnd w:id="37"/>
      <w:r>
        <w:commentReference w:id="37"/>
      </w:r>
      <w:r>
        <w:rPr>
          <w:rFonts w:cs="Times New Roman" w:ascii="Times New Roman" w:hAnsi="Times New Roman"/>
          <w:sz w:val="24"/>
          <w:szCs w:val="24"/>
        </w:rPr>
        <w:t xml:space="preserve"> soubor pomocí knihovny sqlite3 tak, aby bylo možné prostřednictvím Python volat SQL dotazy pracující s atributovou tabulkou. SQL dotazy jsou využívány pro vytvoření indexu nad sloupečkem </w:t>
      </w:r>
      <w:r>
        <w:rPr>
          <w:rFonts w:cs="Times New Roman" w:ascii="Times New Roman" w:hAnsi="Times New Roman"/>
          <w:i/>
          <w:iCs/>
          <w:sz w:val="24"/>
          <w:szCs w:val="24"/>
        </w:rPr>
        <w:t>lc1_h</w:t>
      </w:r>
      <w:r>
        <w:rPr>
          <w:rFonts w:cs="Times New Roman" w:ascii="Times New Roman" w:hAnsi="Times New Roman"/>
          <w:sz w:val="24"/>
          <w:szCs w:val="24"/>
        </w:rPr>
        <w:t xml:space="preserve"> (hlavní land cover třída harmonizovaná), pro přidání nového atributu </w:t>
      </w:r>
      <w:r>
        <w:rPr>
          <w:rFonts w:cs="Times New Roman" w:ascii="Times New Roman" w:hAnsi="Times New Roman"/>
          <w:i/>
          <w:iCs/>
          <w:sz w:val="24"/>
          <w:szCs w:val="24"/>
        </w:rPr>
        <w:t>lc1_a</w:t>
      </w:r>
      <w:r>
        <w:rPr>
          <w:rFonts w:cs="Times New Roman" w:ascii="Times New Roman" w:hAnsi="Times New Roman"/>
          <w:sz w:val="24"/>
          <w:szCs w:val="24"/>
        </w:rPr>
        <w:t xml:space="preserve"> a zapsání agregovaných tříd na základě agregačních pravidel do tohoto atributu. Před spouštěním SQL dotazů je na základě názvu vrstvy rozhodováno, zda se jedná o časoprostorově agregovaná data či nikoliv. V případě časoprostorově agregovaných dat je index vytvořen nad všemi </w:t>
      </w:r>
      <w:r>
        <w:rPr>
          <w:rFonts w:cs="Times New Roman" w:ascii="Times New Roman" w:hAnsi="Times New Roman"/>
          <w:i/>
          <w:iCs/>
          <w:sz w:val="24"/>
          <w:szCs w:val="24"/>
        </w:rPr>
        <w:t>lc1_h</w:t>
      </w:r>
      <w:r>
        <w:rPr>
          <w:rFonts w:cs="Times New Roman" w:ascii="Times New Roman" w:hAnsi="Times New Roman"/>
          <w:sz w:val="24"/>
          <w:szCs w:val="24"/>
        </w:rPr>
        <w:t xml:space="preserve"> sloupečky (za každý rok jeden) a taktéž je vytvořen odpovídající počet nových atributů pro agregované třídy.</w:t>
      </w:r>
    </w:p>
    <w:p>
      <w:pPr>
        <w:pStyle w:val="Heading2"/>
        <w:spacing w:lineRule="auto" w:line="360"/>
        <w:rPr>
          <w:highlight w:val="lightGray"/>
        </w:rPr>
      </w:pPr>
      <w:bookmarkStart w:id="59" w:name="_Toc71551016"/>
      <w:r>
        <w:rPr/>
        <w:t>Jupyter Notebook</w:t>
      </w:r>
      <w:bookmarkEnd w:id="59"/>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 xml:space="preserve">V rámci projektu GeoHarmonizer byl vytvořen soubor umožňující přehlednou demonstraci funkcionality lucas modulu </w:t>
      </w:r>
      <w:commentRangeStart w:id="38"/>
      <w:r>
        <w:rPr>
          <w:rFonts w:cs="Times New Roman" w:ascii="Times New Roman" w:hAnsi="Times New Roman"/>
          <w:sz w:val="24"/>
          <w:szCs w:val="24"/>
        </w:rPr>
        <w:t>v prostředí internetu</w:t>
      </w:r>
      <w:ins w:id="51" w:author="Martin Landa" w:date="2021-05-12T17:20:12Z">
        <w:r>
          <w:rPr>
            <w:rFonts w:cs="Times New Roman" w:ascii="Times New Roman" w:hAnsi="Times New Roman"/>
            <w:sz w:val="24"/>
            <w:szCs w:val="24"/>
          </w:rPr>
        </w:r>
      </w:ins>
      <w:commentRangeEnd w:id="38"/>
      <w:r>
        <w:commentReference w:id="38"/>
      </w:r>
      <w:r>
        <w:rPr>
          <w:rFonts w:cs="Times New Roman" w:ascii="Times New Roman" w:hAnsi="Times New Roman"/>
          <w:sz w:val="24"/>
          <w:szCs w:val="24"/>
        </w:rPr>
        <w:t xml:space="preserve">. Tvorbou tohoto souboru se zabýval především </w:t>
      </w:r>
      <w:commentRangeStart w:id="39"/>
      <w:r>
        <w:rPr>
          <w:rFonts w:cs="Times New Roman" w:ascii="Times New Roman" w:hAnsi="Times New Roman"/>
          <w:sz w:val="24"/>
          <w:szCs w:val="24"/>
        </w:rPr>
        <w:t>Ing. Martin Landa, Ph.D</w:t>
      </w:r>
      <w:ins w:id="52" w:author="Martin Landa" w:date="2021-05-12T17:21:03Z">
        <w:r>
          <w:rPr>
            <w:rFonts w:cs="Times New Roman" w:ascii="Times New Roman" w:hAnsi="Times New Roman"/>
            <w:sz w:val="24"/>
            <w:szCs w:val="24"/>
          </w:rPr>
        </w:r>
      </w:ins>
      <w:commentRangeEnd w:id="39"/>
      <w:r>
        <w:commentReference w:id="39"/>
      </w:r>
      <w:r>
        <w:rPr>
          <w:rFonts w:cs="Times New Roman" w:ascii="Times New Roman" w:hAnsi="Times New Roman"/>
          <w:sz w:val="24"/>
          <w:szCs w:val="24"/>
        </w:rPr>
        <w:t xml:space="preserve">. Pomocí Jupyter Notebook je možné nejen psát zdrojový kód a spouštět ho, ale také vytvářet uspořádanou strukturu s komentáři jednotlivých částí. Výsledný dokument obsahuje ukázky mnoha možností, které dává uživateli modul lucas popsaný v předchozích kapitolách </w:t>
      </w:r>
      <w:r>
        <w:rPr>
          <w:rFonts w:cs="Times New Roman" w:ascii="Times New Roman" w:hAnsi="Times New Roman"/>
          <w:sz w:val="24"/>
          <w:szCs w:val="24"/>
          <w:highlight w:val="darkYellow"/>
        </w:rPr>
        <w:t>5.1, 5.2 a 5.3</w:t>
      </w:r>
      <w:r>
        <w:rPr>
          <w:rFonts w:cs="Times New Roman" w:ascii="Times New Roman" w:hAnsi="Times New Roman"/>
          <w:sz w:val="24"/>
          <w:szCs w:val="24"/>
        </w:rPr>
        <w:t>.</w:t>
      </w:r>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r>
    </w:p>
    <w:p>
      <w:pPr>
        <w:pStyle w:val="Heading1"/>
        <w:spacing w:lineRule="auto" w:line="360"/>
        <w:rPr>
          <w:highlight w:val="lightGray"/>
        </w:rPr>
      </w:pPr>
      <w:r>
        <w:rPr>
          <w:rFonts w:cs="Times New Roman" w:ascii="Times New Roman" w:hAnsi="Times New Roman"/>
          <w:sz w:val="24"/>
          <w:szCs w:val="24"/>
        </w:rPr>
        <w:t xml:space="preserve">  </w:t>
      </w:r>
      <w:bookmarkStart w:id="60" w:name="_Toc71551017"/>
      <w:r>
        <w:rPr/>
        <w:t>Zásuvný modul</w:t>
      </w:r>
      <w:bookmarkEnd w:id="60"/>
    </w:p>
    <w:p>
      <w:pPr>
        <w:pStyle w:val="Normal"/>
        <w:spacing w:lineRule="auto" w:line="360"/>
        <w:ind w:firstLine="432"/>
        <w:jc w:val="both"/>
        <w:rPr>
          <w:rFonts w:ascii="Times New Roman" w:hAnsi="Times New Roman" w:cs="Times New Roman"/>
          <w:sz w:val="24"/>
          <w:szCs w:val="24"/>
        </w:rPr>
      </w:pPr>
      <w:r>
        <mc:AlternateContent>
          <mc:Choice Requires="wps">
            <w:drawing>
              <wp:anchor behindDoc="0" distT="0" distB="0" distL="114300" distR="114300" simplePos="0" locked="0" layoutInCell="0" allowOverlap="1" relativeHeight="13" wp14:anchorId="7B04F74C">
                <wp:simplePos x="0" y="0"/>
                <wp:positionH relativeFrom="page">
                  <wp:align>center</wp:align>
                </wp:positionH>
                <wp:positionV relativeFrom="paragraph">
                  <wp:posOffset>3896995</wp:posOffset>
                </wp:positionV>
                <wp:extent cx="2903220" cy="170180"/>
                <wp:effectExtent l="0" t="0" r="0" b="0"/>
                <wp:wrapTopAndBottom/>
                <wp:docPr id="23" name="Textové pole 19"/>
                <a:graphic xmlns:a="http://schemas.openxmlformats.org/drawingml/2006/main">
                  <a:graphicData uri="http://schemas.microsoft.com/office/word/2010/wordprocessingShape">
                    <wps:wsp>
                      <wps:cNvSpPr/>
                      <wps:spPr>
                        <a:xfrm>
                          <a:off x="0" y="0"/>
                          <a:ext cx="2902680" cy="169560"/>
                        </a:xfrm>
                        <a:prstGeom prst="rect">
                          <a:avLst/>
                        </a:prstGeom>
                        <a:solidFill>
                          <a:srgbClr val="ffffff"/>
                        </a:solidFill>
                        <a:ln w="0">
                          <a:noFill/>
                        </a:ln>
                      </wps:spPr>
                      <wps:style>
                        <a:lnRef idx="0"/>
                        <a:fillRef idx="0"/>
                        <a:effectRef idx="0"/>
                        <a:fontRef idx="minor"/>
                      </wps:style>
                      <wps:txbx>
                        <w:txbxContent>
                          <w:p>
                            <w:pPr>
                              <w:pStyle w:val="FrameContents"/>
                              <w:spacing w:before="0" w:after="160"/>
                              <w:jc w:val="center"/>
                              <w:rPr>
                                <w:color w:val="000000"/>
                              </w:rPr>
                            </w:pPr>
                            <w:bookmarkStart w:id="61" w:name="_Toc71550970"/>
                            <w:r>
                              <w:rPr>
                                <w:color w:val="000000"/>
                              </w:rPr>
                              <w:t xml:space="preserve">Obr.  </w:t>
                            </w:r>
                            <w:r>
                              <w:rPr>
                                <w:color w:val="000000"/>
                              </w:rPr>
                              <w:fldChar w:fldCharType="begin"/>
                            </w:r>
                            <w:r>
                              <w:rPr>
                                <w:color w:val="000000"/>
                              </w:rPr>
                              <w:instrText> SEQ Obr._ \* ARABIC </w:instrText>
                            </w:r>
                            <w:r>
                              <w:rPr>
                                <w:color w:val="000000"/>
                              </w:rPr>
                              <w:fldChar w:fldCharType="separate"/>
                            </w:r>
                            <w:r>
                              <w:rPr>
                                <w:color w:val="000000"/>
                              </w:rPr>
                              <w:t>7</w:t>
                            </w:r>
                            <w:r>
                              <w:rPr>
                                <w:color w:val="000000"/>
                              </w:rPr>
                              <w:fldChar w:fldCharType="end"/>
                            </w:r>
                            <w:r>
                              <w:rPr>
                                <w:color w:val="000000"/>
                              </w:rPr>
                              <w:t>2: Plugin Builder</w:t>
                            </w:r>
                            <w:bookmarkEnd w:id="61"/>
                          </w:p>
                        </w:txbxContent>
                      </wps:txbx>
                      <wps:bodyPr lIns="0" rIns="0" tIns="0" bIns="0">
                        <a:spAutoFit/>
                      </wps:bodyPr>
                    </wps:wsp>
                  </a:graphicData>
                </a:graphic>
              </wp:anchor>
            </w:drawing>
          </mc:Choice>
          <mc:Fallback>
            <w:pict>
              <v:rect id="shape_0" ID="Textové pole 19" fillcolor="white" stroked="f" style="position:absolute;margin-left:183.35pt;margin-top:306.85pt;width:228.5pt;height:13.3pt;mso-wrap-style:square;v-text-anchor:top;mso-position-horizontal:center;mso-position-horizontal-relative:page" wp14:anchorId="7B04F74C">
                <v:fill o:detectmouseclick="t" type="solid" color2="black"/>
                <v:stroke color="#3465a4" joinstyle="round" endcap="flat"/>
                <v:textbox>
                  <w:txbxContent>
                    <w:p>
                      <w:pPr>
                        <w:pStyle w:val="FrameContents"/>
                        <w:spacing w:before="0" w:after="160"/>
                        <w:jc w:val="center"/>
                        <w:rPr>
                          <w:color w:val="000000"/>
                        </w:rPr>
                      </w:pPr>
                      <w:bookmarkStart w:id="62" w:name="_Toc71550970"/>
                      <w:r>
                        <w:rPr>
                          <w:color w:val="000000"/>
                        </w:rPr>
                        <w:t xml:space="preserve">Obr.  </w:t>
                      </w:r>
                      <w:r>
                        <w:rPr>
                          <w:color w:val="000000"/>
                        </w:rPr>
                        <w:fldChar w:fldCharType="begin"/>
                      </w:r>
                      <w:r>
                        <w:rPr>
                          <w:color w:val="000000"/>
                        </w:rPr>
                        <w:instrText> SEQ Obr._ \* ARABIC </w:instrText>
                      </w:r>
                      <w:r>
                        <w:rPr>
                          <w:color w:val="000000"/>
                        </w:rPr>
                        <w:fldChar w:fldCharType="separate"/>
                      </w:r>
                      <w:r>
                        <w:rPr>
                          <w:color w:val="000000"/>
                        </w:rPr>
                        <w:t>7</w:t>
                      </w:r>
                      <w:r>
                        <w:rPr>
                          <w:color w:val="000000"/>
                        </w:rPr>
                        <w:fldChar w:fldCharType="end"/>
                      </w:r>
                      <w:r>
                        <w:rPr>
                          <w:color w:val="000000"/>
                        </w:rPr>
                        <w:t>2: Plugin Builder</w:t>
                      </w:r>
                      <w:bookmarkEnd w:id="62"/>
                    </w:p>
                  </w:txbxContent>
                </v:textbox>
                <w10:wrap type="topAndBottom"/>
              </v:rect>
            </w:pict>
          </mc:Fallback>
        </mc:AlternateContent>
      </w:r>
      <w:r>
        <w:rPr>
          <w:rFonts w:cs="Times New Roman" w:ascii="Times New Roman" w:hAnsi="Times New Roman"/>
          <w:sz w:val="24"/>
          <w:szCs w:val="24"/>
        </w:rPr>
        <w:t xml:space="preserve">Kostra zásuvného modulu byla vytvořena pomocí QGIS pluginu Plugin Builder dostupného v oficiálním QGIS plugin repozitáři. Tento plugin vygeneroval po zadaní základních informací o zásuvném modulu jeho kostru. Mezi tyto informace patří například název modulu, jeho umístění, stručný popis funkčnosti a další. Plugin Builder je zobrazen na následujícím obrázku </w:t>
      </w:r>
      <w:r>
        <w:rPr>
          <w:rFonts w:cs="Times New Roman" w:ascii="Times New Roman" w:hAnsi="Times New Roman"/>
          <w:sz w:val="24"/>
          <w:szCs w:val="24"/>
          <w:highlight w:val="darkYellow"/>
        </w:rPr>
        <w:t>(Obr.:)</w:t>
      </w:r>
      <w:r>
        <w:rPr>
          <w:rFonts w:cs="Times New Roman" w:ascii="Times New Roman" w:hAnsi="Times New Roman"/>
          <w:sz w:val="24"/>
          <w:szCs w:val="24"/>
        </w:rPr>
        <w:t>.</w:t>
      </w:r>
    </w:p>
    <w:p>
      <w:pPr>
        <w:pStyle w:val="Normal"/>
        <w:spacing w:lineRule="auto" w:line="360"/>
        <w:jc w:val="both"/>
        <w:rPr>
          <w:highlight w:val="lightGray"/>
        </w:rPr>
      </w:pPr>
      <w:r>
        <w:rPr>
          <w:highlight w:val="lightGray"/>
        </w:rPr>
        <mc:AlternateContent>
          <mc:Choice Requires="wps">
            <w:drawing>
              <wp:anchor behindDoc="0" distT="0" distB="0" distL="114300" distR="114300" simplePos="0" locked="0" layoutInCell="0" allowOverlap="1" relativeHeight="20" wp14:anchorId="316B87F4">
                <wp:simplePos x="0" y="0"/>
                <wp:positionH relativeFrom="page">
                  <wp:align>center</wp:align>
                </wp:positionH>
                <wp:positionV relativeFrom="paragraph">
                  <wp:posOffset>8621395</wp:posOffset>
                </wp:positionV>
                <wp:extent cx="3089275" cy="354330"/>
                <wp:effectExtent l="0" t="0" r="0" b="0"/>
                <wp:wrapTopAndBottom/>
                <wp:docPr id="25" name="Textové pole 30"/>
                <a:graphic xmlns:a="http://schemas.openxmlformats.org/drawingml/2006/main">
                  <a:graphicData uri="http://schemas.microsoft.com/office/word/2010/wordprocessingShape">
                    <wps:wsp>
                      <wps:cNvSpPr/>
                      <wps:spPr>
                        <a:xfrm>
                          <a:off x="0" y="0"/>
                          <a:ext cx="3088800" cy="353520"/>
                        </a:xfrm>
                        <a:prstGeom prst="rect">
                          <a:avLst/>
                        </a:prstGeom>
                        <a:solidFill>
                          <a:srgbClr val="ffffff"/>
                        </a:solidFill>
                        <a:ln w="0">
                          <a:noFill/>
                        </a:ln>
                      </wps:spPr>
                      <wps:style>
                        <a:lnRef idx="0"/>
                        <a:fillRef idx="0"/>
                        <a:effectRef idx="0"/>
                        <a:fontRef idx="minor"/>
                      </wps:style>
                      <wps:txbx>
                        <w:txbxContent>
                          <w:p>
                            <w:pPr>
                              <w:pStyle w:val="FrameContents"/>
                              <w:spacing w:before="0" w:after="160"/>
                              <w:jc w:val="center"/>
                              <w:rPr>
                                <w:color w:val="000000"/>
                              </w:rPr>
                            </w:pPr>
                            <w:bookmarkStart w:id="63" w:name="_Toc71550971"/>
                            <w:r>
                              <w:rPr>
                                <w:color w:val="000000"/>
                              </w:rPr>
                              <w:t xml:space="preserve">Obr.  </w:t>
                            </w:r>
                            <w:r>
                              <w:rPr>
                                <w:color w:val="000000"/>
                              </w:rPr>
                              <w:fldChar w:fldCharType="begin"/>
                            </w:r>
                            <w:r>
                              <w:rPr>
                                <w:color w:val="000000"/>
                              </w:rPr>
                              <w:instrText> SEQ Obr._ \* ARABIC </w:instrText>
                            </w:r>
                            <w:r>
                              <w:rPr>
                                <w:color w:val="000000"/>
                              </w:rPr>
                              <w:fldChar w:fldCharType="separate"/>
                            </w:r>
                            <w:r>
                              <w:rPr>
                                <w:color w:val="000000"/>
                              </w:rPr>
                              <w:t>8</w:t>
                            </w:r>
                            <w:r>
                              <w:rPr>
                                <w:color w:val="000000"/>
                              </w:rPr>
                              <w:fldChar w:fldCharType="end"/>
                            </w:r>
                            <w:r>
                              <w:rPr>
                                <w:color w:val="000000"/>
                              </w:rPr>
                              <w:t>3: Diagram popisující funkcionalitu zásuvného modulu</w:t>
                            </w:r>
                            <w:bookmarkEnd w:id="63"/>
                          </w:p>
                        </w:txbxContent>
                      </wps:txbx>
                      <wps:bodyPr lIns="0" rIns="0" tIns="0" bIns="0">
                        <a:spAutoFit/>
                      </wps:bodyPr>
                    </wps:wsp>
                  </a:graphicData>
                </a:graphic>
              </wp:anchor>
            </w:drawing>
          </mc:Choice>
          <mc:Fallback>
            <w:pict>
              <v:rect id="shape_0" ID="Textové pole 30" fillcolor="white" stroked="f" style="position:absolute;margin-left:176.05pt;margin-top:678.85pt;width:243.15pt;height:27.8pt;mso-wrap-style:square;v-text-anchor:top;mso-position-horizontal:center;mso-position-horizontal-relative:page" wp14:anchorId="316B87F4">
                <v:fill o:detectmouseclick="t" type="solid" color2="black"/>
                <v:stroke color="#3465a4" joinstyle="round" endcap="flat"/>
                <v:textbox>
                  <w:txbxContent>
                    <w:p>
                      <w:pPr>
                        <w:pStyle w:val="FrameContents"/>
                        <w:spacing w:before="0" w:after="160"/>
                        <w:jc w:val="center"/>
                        <w:rPr>
                          <w:color w:val="000000"/>
                        </w:rPr>
                      </w:pPr>
                      <w:bookmarkStart w:id="64" w:name="_Toc71550971"/>
                      <w:r>
                        <w:rPr>
                          <w:color w:val="000000"/>
                        </w:rPr>
                        <w:t xml:space="preserve">Obr.  </w:t>
                      </w:r>
                      <w:r>
                        <w:rPr>
                          <w:color w:val="000000"/>
                        </w:rPr>
                        <w:fldChar w:fldCharType="begin"/>
                      </w:r>
                      <w:r>
                        <w:rPr>
                          <w:color w:val="000000"/>
                        </w:rPr>
                        <w:instrText> SEQ Obr._ \* ARABIC </w:instrText>
                      </w:r>
                      <w:r>
                        <w:rPr>
                          <w:color w:val="000000"/>
                        </w:rPr>
                        <w:fldChar w:fldCharType="separate"/>
                      </w:r>
                      <w:r>
                        <w:rPr>
                          <w:color w:val="000000"/>
                        </w:rPr>
                        <w:t>8</w:t>
                      </w:r>
                      <w:r>
                        <w:rPr>
                          <w:color w:val="000000"/>
                        </w:rPr>
                        <w:fldChar w:fldCharType="end"/>
                      </w:r>
                      <w:r>
                        <w:rPr>
                          <w:color w:val="000000"/>
                        </w:rPr>
                        <w:t>3: Diagram popisující funkcionalitu zásuvného modulu</w:t>
                      </w:r>
                      <w:bookmarkEnd w:id="64"/>
                    </w:p>
                  </w:txbxContent>
                </v:textbox>
                <w10:wrap type="topAndBottom"/>
              </v:rect>
            </w:pict>
          </mc:Fallback>
        </mc:AlternateContent>
        <w:drawing>
          <wp:anchor behindDoc="0" distT="0" distB="0" distL="114300" distR="114300" simplePos="0" locked="0" layoutInCell="0" allowOverlap="1" relativeHeight="19">
            <wp:simplePos x="0" y="0"/>
            <wp:positionH relativeFrom="margin">
              <wp:align>center</wp:align>
            </wp:positionH>
            <wp:positionV relativeFrom="paragraph">
              <wp:posOffset>635</wp:posOffset>
            </wp:positionV>
            <wp:extent cx="3005455" cy="8549640"/>
            <wp:effectExtent l="0" t="0" r="0" b="0"/>
            <wp:wrapTopAndBottom/>
            <wp:docPr id="27" name="Obrázek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9" descr=""/>
                    <pic:cNvPicPr>
                      <a:picLocks noChangeAspect="1" noChangeArrowheads="1"/>
                    </pic:cNvPicPr>
                  </pic:nvPicPr>
                  <pic:blipFill>
                    <a:blip r:embed="rId21"/>
                    <a:stretch>
                      <a:fillRect/>
                    </a:stretch>
                  </pic:blipFill>
                  <pic:spPr bwMode="auto">
                    <a:xfrm>
                      <a:off x="0" y="0"/>
                      <a:ext cx="3005455" cy="8549640"/>
                    </a:xfrm>
                    <a:prstGeom prst="rect">
                      <a:avLst/>
                    </a:prstGeom>
                  </pic:spPr>
                </pic:pic>
              </a:graphicData>
            </a:graphic>
          </wp:anchor>
        </w:drawing>
      </w:r>
    </w:p>
    <w:p>
      <w:pPr>
        <w:pStyle w:val="Heading2"/>
        <w:spacing w:lineRule="auto" w:line="360"/>
        <w:rPr>
          <w:highlight w:val="lightGray"/>
        </w:rPr>
      </w:pPr>
      <w:r>
        <w:rPr/>
        <w:t xml:space="preserve"> </w:t>
      </w:r>
      <w:r>
        <w:rPr>
          <w:rFonts w:cs="Times New Roman" w:ascii="Times New Roman" w:hAnsi="Times New Roman"/>
          <w:sz w:val="24"/>
          <w:szCs w:val="24"/>
        </w:rPr>
        <w:t xml:space="preserve">  </w:t>
      </w:r>
      <w:bookmarkStart w:id="65" w:name="_Toc71551018"/>
      <w:r>
        <w:rPr/>
        <w:t>Funkcionalita</w:t>
      </w:r>
      <w:bookmarkEnd w:id="65"/>
    </w:p>
    <w:p>
      <w:pPr>
        <w:pStyle w:val="Normal"/>
        <w:spacing w:lineRule="auto" w:line="360"/>
        <w:ind w:firstLine="576"/>
        <w:jc w:val="both"/>
        <w:rPr>
          <w:rFonts w:ascii="Times New Roman" w:hAnsi="Times New Roman" w:cs="Times New Roman"/>
          <w:sz w:val="24"/>
          <w:szCs w:val="24"/>
        </w:rPr>
      </w:pPr>
      <w:r>
        <w:rPr>
          <w:rFonts w:cs="Times New Roman" w:ascii="Times New Roman" w:hAnsi="Times New Roman"/>
          <w:sz w:val="24"/>
          <w:szCs w:val="24"/>
        </w:rPr>
        <w:t>Funkcionalita zásuvného modulu z pohledu uživatele je podrobně popsána diagramem na obrázku (</w:t>
      </w:r>
      <w:r>
        <w:rPr>
          <w:rFonts w:cs="Times New Roman" w:ascii="Times New Roman" w:hAnsi="Times New Roman"/>
          <w:sz w:val="24"/>
          <w:szCs w:val="24"/>
          <w:highlight w:val="darkYellow"/>
        </w:rPr>
        <w:t>Obr.</w:t>
      </w:r>
      <w:r>
        <w:rPr>
          <w:rFonts w:cs="Times New Roman" w:ascii="Times New Roman" w:hAnsi="Times New Roman"/>
          <w:sz w:val="24"/>
          <w:szCs w:val="24"/>
        </w:rPr>
        <w:t xml:space="preserve"> ). Jsou zde znázorněny veškeré úkony, které je nutné vykonat proto, aby plugin korektně stáhnul a načetl požadovaná data do mapového okna. </w:t>
      </w:r>
    </w:p>
    <w:p>
      <w:pPr>
        <w:pStyle w:val="Normal"/>
        <w:spacing w:lineRule="auto" w:line="360"/>
        <w:ind w:firstLine="576"/>
        <w:jc w:val="both"/>
        <w:rPr>
          <w:rFonts w:ascii="Times New Roman" w:hAnsi="Times New Roman" w:cs="Times New Roman"/>
          <w:sz w:val="24"/>
          <w:szCs w:val="24"/>
        </w:rPr>
      </w:pPr>
      <w:commentRangeStart w:id="40"/>
      <w:r>
        <w:rPr>
          <w:rFonts w:cs="Times New Roman" w:ascii="Times New Roman" w:hAnsi="Times New Roman"/>
          <w:sz w:val="24"/>
          <w:szCs w:val="24"/>
        </w:rPr>
        <w:t xml:space="preserve">Zásuvný modul </w:t>
      </w:r>
      <w:ins w:id="53" w:author="Martin Landa" w:date="2021-05-12T17:26:05Z">
        <w:r>
          <w:rPr>
            <w:rFonts w:cs="Times New Roman" w:ascii="Times New Roman" w:hAnsi="Times New Roman"/>
            <w:sz w:val="24"/>
            <w:szCs w:val="24"/>
          </w:rPr>
        </w:r>
      </w:ins>
      <w:commentRangeEnd w:id="40"/>
      <w:r>
        <w:commentReference w:id="40"/>
      </w:r>
      <w:r>
        <w:rPr>
          <w:rFonts w:cs="Times New Roman" w:ascii="Times New Roman" w:hAnsi="Times New Roman"/>
          <w:sz w:val="24"/>
          <w:szCs w:val="24"/>
        </w:rPr>
        <w:t>je rozdělen do dvou částí, z nichž každá plní jinou funkci. První část nazvaná „Download“ zajišťuje stažení požadovaných dat. Pomocí druhé části „Class aggregation“ je možné získaná data upravovat.</w:t>
      </w:r>
    </w:p>
    <w:p>
      <w:pPr>
        <w:pStyle w:val="Heading3"/>
        <w:spacing w:lineRule="auto" w:line="360"/>
        <w:rPr>
          <w:highlight w:val="lightGray"/>
        </w:rPr>
      </w:pPr>
      <w:bookmarkStart w:id="66" w:name="_Toc71551019"/>
      <w:r>
        <w:rPr/>
        <w:t>Download</w:t>
      </w:r>
      <w:bookmarkEnd w:id="66"/>
    </w:p>
    <w:p>
      <w:pPr>
        <w:pStyle w:val="Normal"/>
        <w:spacing w:lineRule="auto" w:line="360"/>
        <w:ind w:firstLine="360"/>
        <w:jc w:val="both"/>
        <w:rPr>
          <w:rFonts w:ascii="Times New Roman" w:hAnsi="Times New Roman" w:cs="Times New Roman"/>
          <w:sz w:val="24"/>
          <w:szCs w:val="24"/>
        </w:rPr>
      </w:pPr>
      <w:r>
        <w:rPr>
          <w:rFonts w:cs="Times New Roman" w:ascii="Times New Roman" w:hAnsi="Times New Roman"/>
          <w:sz w:val="24"/>
          <w:szCs w:val="24"/>
        </w:rPr>
        <w:t>Tato část zásuvného modulu umožňuje uživateli definovat parametry požadovaných dat. Nejprve je nutné zvolit zájmové území („Area of interest“), na výběr jsou následující možnosti:</w:t>
      </w:r>
    </w:p>
    <w:p>
      <w:pPr>
        <w:pStyle w:val="Normal"/>
        <w:numPr>
          <w:ilvl w:val="0"/>
          <w:numId w:val="3"/>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canvas – Pokud uživatel zvolí tuto možnost, jsou staženy body nacházející se v území, které aktuálně zobrazuje mapové okno. Podmínkou pro tuto eventualitu je, že mapové okno musí být v souřadnicovém systému označovaném EPSG kódem 3035 (LAEA Europe). </w:t>
      </w:r>
    </w:p>
    <w:p>
      <w:pPr>
        <w:pStyle w:val="Normal"/>
        <w:numPr>
          <w:ilvl w:val="0"/>
          <w:numId w:val="3"/>
        </w:numPr>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country – Po označení této možnosti je nutné zvolit v „</w:t>
      </w:r>
      <w:commentRangeStart w:id="41"/>
      <w:r>
        <w:rPr>
          <w:rFonts w:cs="Times New Roman" w:ascii="Times New Roman" w:hAnsi="Times New Roman"/>
          <w:sz w:val="24"/>
          <w:szCs w:val="24"/>
        </w:rPr>
        <w:t>combo boxu</w:t>
      </w:r>
      <w:ins w:id="54" w:author="Martin Landa" w:date="2021-05-12T17:27:00Z">
        <w:r>
          <w:rPr>
            <w:rFonts w:cs="Times New Roman" w:ascii="Times New Roman" w:hAnsi="Times New Roman"/>
            <w:sz w:val="24"/>
            <w:szCs w:val="24"/>
          </w:rPr>
        </w:r>
      </w:ins>
      <w:commentRangeEnd w:id="41"/>
      <w:r>
        <w:commentReference w:id="41"/>
      </w:r>
      <w:r>
        <w:rPr>
          <w:rFonts w:cs="Times New Roman" w:ascii="Times New Roman" w:hAnsi="Times New Roman"/>
          <w:sz w:val="24"/>
          <w:szCs w:val="24"/>
        </w:rPr>
        <w:t xml:space="preserve">“ země, na jejichž území se mají body nacházet. V tomto případě je využíván atribut </w:t>
      </w:r>
      <w:r>
        <w:rPr>
          <w:rFonts w:cs="Times New Roman" w:ascii="Times New Roman" w:hAnsi="Times New Roman"/>
          <w:i/>
          <w:iCs/>
          <w:sz w:val="24"/>
          <w:szCs w:val="24"/>
        </w:rPr>
        <w:t>nuts0</w:t>
      </w:r>
      <w:r>
        <w:rPr>
          <w:rFonts w:cs="Times New Roman" w:ascii="Times New Roman" w:hAnsi="Times New Roman"/>
          <w:sz w:val="24"/>
          <w:szCs w:val="24"/>
        </w:rPr>
        <w:t>, na jehož základě jsou odpovídající body vybírány.</w:t>
      </w:r>
    </w:p>
    <w:p>
      <w:pPr>
        <w:pStyle w:val="Normal"/>
        <w:numPr>
          <w:ilvl w:val="0"/>
          <w:numId w:val="3"/>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vector layer – Tato možnost umožňuje zvolit jednu z aktivních vektorových vrstev a získat body uvnitř území pokrytého touto vrstvou. Omezením pro tento případ je možnost využití pouze polygonové vrstvy </w:t>
      </w:r>
      <w:commentRangeStart w:id="42"/>
      <w:r>
        <w:rPr>
          <w:rFonts w:cs="Times New Roman" w:ascii="Times New Roman" w:hAnsi="Times New Roman"/>
          <w:sz w:val="24"/>
          <w:szCs w:val="24"/>
        </w:rPr>
        <w:t>s omezeným počtem vrcholů</w:t>
      </w:r>
      <w:ins w:id="55" w:author="Martin Landa" w:date="2021-05-12T17:27:27Z">
        <w:r>
          <w:rPr>
            <w:rFonts w:cs="Times New Roman" w:ascii="Times New Roman" w:hAnsi="Times New Roman"/>
            <w:sz w:val="24"/>
            <w:szCs w:val="24"/>
          </w:rPr>
        </w:r>
      </w:ins>
      <w:commentRangeEnd w:id="42"/>
      <w:r>
        <w:commentReference w:id="42"/>
      </w:r>
      <w:r>
        <w:rPr>
          <w:rFonts w:cs="Times New Roman" w:ascii="Times New Roman" w:hAnsi="Times New Roman"/>
          <w:sz w:val="24"/>
          <w:szCs w:val="24"/>
        </w:rPr>
        <w:t>.</w:t>
      </w:r>
    </w:p>
    <w:p>
      <w:pPr>
        <w:pStyle w:val="Normal"/>
        <w:spacing w:lineRule="auto" w:line="360"/>
        <w:ind w:firstLine="360"/>
        <w:jc w:val="both"/>
        <w:rPr>
          <w:rFonts w:ascii="Times New Roman" w:hAnsi="Times New Roman" w:cs="Times New Roman"/>
          <w:sz w:val="24"/>
          <w:szCs w:val="24"/>
        </w:rPr>
      </w:pPr>
      <w:r>
        <w:rPr>
          <w:rFonts w:cs="Times New Roman" w:ascii="Times New Roman" w:hAnsi="Times New Roman"/>
          <w:sz w:val="24"/>
          <w:szCs w:val="24"/>
        </w:rPr>
        <w:t>Druhým parametrem, pomocí kterého uživatel definuje vlastnosti bodů, o něž má zájem, je rok, kdy byl bod měřen. Do dnešního dne bylo provedeno pět měření LUCAS bodů, a to v letech 2006, 2009, 2012, 2015 a 2018. Uživatel pomocí „c</w:t>
      </w:r>
      <w:commentRangeStart w:id="43"/>
      <w:r>
        <w:rPr>
          <w:rFonts w:cs="Times New Roman" w:ascii="Times New Roman" w:hAnsi="Times New Roman"/>
          <w:sz w:val="24"/>
          <w:szCs w:val="24"/>
        </w:rPr>
        <w:t>heck boxů</w:t>
      </w:r>
      <w:ins w:id="56" w:author="Martin Landa" w:date="2021-05-12T17:27:50Z">
        <w:r>
          <w:rPr>
            <w:rFonts w:cs="Times New Roman" w:ascii="Times New Roman" w:hAnsi="Times New Roman"/>
            <w:sz w:val="24"/>
            <w:szCs w:val="24"/>
          </w:rPr>
        </w:r>
      </w:ins>
      <w:commentRangeEnd w:id="43"/>
      <w:r>
        <w:commentReference w:id="43"/>
      </w:r>
      <w:r>
        <w:rPr>
          <w:rFonts w:cs="Times New Roman" w:ascii="Times New Roman" w:hAnsi="Times New Roman"/>
          <w:sz w:val="24"/>
          <w:szCs w:val="24"/>
        </w:rPr>
        <w:t xml:space="preserve">“ má možnost označit roky, ve kterých byly body měřeny. V případě, že není označen žádný rok, je s daty pracováno, jako by byly vybrány všechny roky. </w:t>
      </w:r>
    </w:p>
    <w:p>
      <w:pPr>
        <w:pStyle w:val="Normal"/>
        <w:spacing w:lineRule="auto" w:line="360"/>
        <w:ind w:firstLine="360"/>
        <w:jc w:val="both"/>
        <w:rPr>
          <w:rFonts w:ascii="Times New Roman" w:hAnsi="Times New Roman" w:cs="Times New Roman"/>
          <w:sz w:val="24"/>
          <w:szCs w:val="24"/>
        </w:rPr>
      </w:pPr>
      <w:r>
        <w:rPr>
          <w:rFonts w:cs="Times New Roman" w:ascii="Times New Roman" w:hAnsi="Times New Roman"/>
          <w:sz w:val="24"/>
          <w:szCs w:val="24"/>
        </w:rPr>
        <w:t xml:space="preserve">V průběhu pěti měření, která byla doposud provedena, narůstal počet charakteristik, popisujících jednotlivé body, a tím pádem i počet atributů. V případě, že by si uživatel stáhl body s veškerými atributy, obsahovala by atributová tabulka mnoho desítek sloupečků a byla by značně nepřehledná. Ve většině případů zajímá uživatele pouze malé množství vlastností a ostatní tudíž překážejí. Z tohoto důvody byly atributy rozčleněny do pěti skupin. Tyto skupiny jsou zobrazeny v následující tabulce spolu s počtem atributů, které obsahují. </w:t>
      </w:r>
    </w:p>
    <w:tbl>
      <w:tblPr>
        <w:tblW w:w="4507"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816"/>
        <w:gridCol w:w="1690"/>
      </w:tblGrid>
      <w:tr>
        <w:trPr/>
        <w:tc>
          <w:tcPr>
            <w:tcW w:w="2816" w:type="dxa"/>
            <w:tcBorders/>
          </w:tcPr>
          <w:p>
            <w:pPr>
              <w:pStyle w:val="Normal"/>
              <w:widowControl w:val="false"/>
              <w:spacing w:lineRule="auto" w:line="276" w:before="0" w:after="160"/>
              <w:jc w:val="center"/>
              <w:rPr>
                <w:rFonts w:ascii="Times New Roman" w:hAnsi="Times New Roman" w:cs="Times New Roman"/>
                <w:b/>
                <w:b/>
                <w:bCs/>
                <w:sz w:val="24"/>
                <w:szCs w:val="24"/>
              </w:rPr>
            </w:pPr>
            <w:r>
              <w:rPr>
                <w:rFonts w:cs="Times New Roman" w:ascii="Times New Roman" w:hAnsi="Times New Roman"/>
                <w:b/>
                <w:bCs/>
                <w:sz w:val="24"/>
                <w:szCs w:val="24"/>
              </w:rPr>
              <w:t>Skupina atributů</w:t>
            </w:r>
          </w:p>
        </w:tc>
        <w:tc>
          <w:tcPr>
            <w:tcW w:w="1690" w:type="dxa"/>
            <w:tcBorders/>
          </w:tcPr>
          <w:p>
            <w:pPr>
              <w:pStyle w:val="Normal"/>
              <w:widowControl w:val="false"/>
              <w:spacing w:lineRule="auto" w:line="276" w:before="0" w:after="160"/>
              <w:jc w:val="center"/>
              <w:rPr>
                <w:rFonts w:ascii="Times New Roman" w:hAnsi="Times New Roman" w:cs="Times New Roman"/>
                <w:b/>
                <w:b/>
                <w:bCs/>
                <w:sz w:val="24"/>
                <w:szCs w:val="24"/>
              </w:rPr>
            </w:pPr>
            <w:r>
              <w:rPr>
                <w:rFonts w:cs="Times New Roman" w:ascii="Times New Roman" w:hAnsi="Times New Roman"/>
                <w:b/>
                <w:bCs/>
                <w:sz w:val="24"/>
                <w:szCs w:val="24"/>
              </w:rPr>
              <w:t>Počet atributů</w:t>
            </w:r>
          </w:p>
        </w:tc>
      </w:tr>
      <w:tr>
        <w:trPr/>
        <w:tc>
          <w:tcPr>
            <w:tcW w:w="281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land cover a land use</w:t>
            </w:r>
          </w:p>
        </w:tc>
        <w:tc>
          <w:tcPr>
            <w:tcW w:w="169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40</w:t>
            </w:r>
          </w:p>
        </w:tc>
      </w:tr>
      <w:tr>
        <w:trPr/>
        <w:tc>
          <w:tcPr>
            <w:tcW w:w="281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land cover a land use a soil</w:t>
            </w:r>
          </w:p>
        </w:tc>
        <w:tc>
          <w:tcPr>
            <w:tcW w:w="169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55</w:t>
            </w:r>
          </w:p>
        </w:tc>
      </w:tr>
      <w:tr>
        <w:trPr/>
        <w:tc>
          <w:tcPr>
            <w:tcW w:w="281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forestry</w:t>
            </w:r>
          </w:p>
        </w:tc>
        <w:tc>
          <w:tcPr>
            <w:tcW w:w="169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2</w:t>
            </w:r>
          </w:p>
        </w:tc>
      </w:tr>
      <w:tr>
        <w:trPr/>
        <w:tc>
          <w:tcPr>
            <w:tcW w:w="281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copernicus</w:t>
            </w:r>
          </w:p>
        </w:tc>
        <w:tc>
          <w:tcPr>
            <w:tcW w:w="1690"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16</w:t>
            </w:r>
          </w:p>
        </w:tc>
      </w:tr>
      <w:tr>
        <w:trPr/>
        <w:tc>
          <w:tcPr>
            <w:tcW w:w="2816" w:type="dxa"/>
            <w:tcBorders/>
          </w:tcPr>
          <w:p>
            <w:pPr>
              <w:pStyle w:val="Normal"/>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inspire</w:t>
            </w:r>
          </w:p>
        </w:tc>
        <w:tc>
          <w:tcPr>
            <w:tcW w:w="1690" w:type="dxa"/>
            <w:tcBorders/>
          </w:tcPr>
          <w:p>
            <w:pPr>
              <w:pStyle w:val="Normal"/>
              <w:keepNext w:val="true"/>
              <w:widowControl w:val="false"/>
              <w:spacing w:lineRule="auto" w:line="276" w:before="0" w:after="160"/>
              <w:jc w:val="center"/>
              <w:rPr>
                <w:rFonts w:ascii="Times New Roman" w:hAnsi="Times New Roman" w:cs="Times New Roman"/>
                <w:sz w:val="24"/>
                <w:szCs w:val="24"/>
              </w:rPr>
            </w:pPr>
            <w:r>
              <w:rPr>
                <w:rFonts w:cs="Times New Roman" w:ascii="Times New Roman" w:hAnsi="Times New Roman"/>
                <w:sz w:val="24"/>
                <w:szCs w:val="24"/>
              </w:rPr>
              <w:t>8</w:t>
            </w:r>
          </w:p>
        </w:tc>
      </w:tr>
    </w:tbl>
    <w:p>
      <w:pPr>
        <w:pStyle w:val="Normal"/>
        <w:spacing w:lineRule="auto" w:line="360"/>
        <w:jc w:val="center"/>
        <w:rPr>
          <w:rFonts w:ascii="Times New Roman" w:hAnsi="Times New Roman" w:cs="Times New Roman"/>
          <w:sz w:val="24"/>
          <w:szCs w:val="24"/>
        </w:rPr>
      </w:pPr>
      <w:bookmarkStart w:id="67" w:name="_Toc71550955"/>
      <w:r>
        <w:rPr/>
        <w:t xml:space="preserve">Tab. </w:t>
      </w:r>
      <w:r>
        <w:rPr/>
        <w:fldChar w:fldCharType="begin"/>
      </w:r>
      <w:r>
        <w:rPr/>
        <w:instrText> SEQ Tab. \* ARABIC </w:instrText>
      </w:r>
      <w:r>
        <w:rPr/>
        <w:fldChar w:fldCharType="separate"/>
      </w:r>
      <w:r>
        <w:rPr/>
        <w:t>9</w:t>
      </w:r>
      <w:r>
        <w:rPr/>
        <w:fldChar w:fldCharType="end"/>
      </w:r>
      <w:r>
        <w:rPr/>
        <w:t xml:space="preserve">: </w:t>
      </w:r>
      <w:commentRangeStart w:id="44"/>
      <w:r>
        <w:rPr/>
        <w:t>Třídy atributů</w:t>
      </w:r>
      <w:ins w:id="57" w:author="Martin Landa" w:date="2021-05-12T17:28:38Z">
        <w:bookmarkEnd w:id="67"/>
        <w:commentRangeEnd w:id="44"/>
        <w:r>
          <w:commentReference w:id="44"/>
        </w:r>
        <w:r>
          <w:rPr>
            <w:rFonts w:cs="Times New Roman" w:ascii="Times New Roman" w:hAnsi="Times New Roman"/>
            <w:sz w:val="24"/>
            <w:szCs w:val="24"/>
          </w:rPr>
        </w:r>
      </w:ins>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t>Je možné si zvolit jednu z výše uvedených skupin a výsledná atributová tabulka bude obsahovat krom povinných atributů, definujících především polohu bodu, pouze atributy z této skupiny.</w:t>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t xml:space="preserve">Jelikož je velké množství bodů měřeno opakovaně, tedy v různých letech, je možné tato měření porovnávat a zjistit tak, jak se dané území vyvíjí v čase. V tomto případě je vhodné, aby každý prvek v atributové tabulce odpovídal jednomu bodu a jednotlivé atributy popisovaly veškerá měření provedená na tomto bodě. Naopak pokud uživatele zajímá stav krajiny v určitém období, je výhodnější, pokud každý prvek představuje jedno měření. Atributová tabulka obsahuje méně nepotřebných atributů, a je tak přehlednější. Parametrem, který tímto způsobem definuje charakter získaných dat, je časoprostorová agregace („Space-time aggregation“). </w:t>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t>Následně je nutné definovat cestu, kam má být soubor se staženými daty uložen, a poté pomocí tlačítka „Down</w:t>
      </w:r>
      <w:ins w:id="58" w:author="Martin Landa" w:date="2021-05-12T17:29:26Z">
        <w:r>
          <w:rPr>
            <w:rFonts w:cs="Times New Roman" w:ascii="Times New Roman" w:hAnsi="Times New Roman"/>
            <w:sz w:val="24"/>
            <w:szCs w:val="24"/>
          </w:rPr>
          <w:t>l</w:t>
        </w:r>
      </w:ins>
      <w:r>
        <w:rPr>
          <w:rFonts w:cs="Times New Roman" w:ascii="Times New Roman" w:hAnsi="Times New Roman"/>
          <w:sz w:val="24"/>
          <w:szCs w:val="24"/>
        </w:rPr>
        <w:t>oad“ spustit stahování. Po úspěšném stažení dat se body načtou do mapového okna a plugin zároveň informuje uživatele o jejich počtu.</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Heading3"/>
        <w:spacing w:lineRule="auto" w:line="360"/>
        <w:rPr>
          <w:highlight w:val="lightGray"/>
        </w:rPr>
      </w:pPr>
      <w:bookmarkStart w:id="68" w:name="_Toc71551020"/>
      <w:commentRangeStart w:id="45"/>
      <w:r>
        <w:rPr/>
        <w:t>Class aggregation</w:t>
      </w:r>
      <w:ins w:id="59" w:author="Martin Landa" w:date="2021-05-12T17:29:42Z">
        <w:bookmarkEnd w:id="68"/>
        <w:commentRangeEnd w:id="45"/>
        <w:r>
          <w:commentReference w:id="45"/>
        </w:r>
        <w:r>
          <w:rPr>
            <w:highlight w:val="lightGray"/>
          </w:rPr>
        </w:r>
      </w:ins>
    </w:p>
    <w:p>
      <w:pPr>
        <w:pStyle w:val="Normal"/>
        <w:spacing w:lineRule="auto" w:line="360"/>
        <w:ind w:firstLine="708"/>
        <w:jc w:val="both"/>
        <w:rPr>
          <w:rFonts w:ascii="Times New Roman" w:hAnsi="Times New Roman" w:cs="Times New Roman"/>
          <w:sz w:val="24"/>
          <w:szCs w:val="24"/>
        </w:rPr>
      </w:pPr>
      <w:r>
        <mc:AlternateContent>
          <mc:Choice Requires="wps">
            <w:drawing>
              <wp:anchor behindDoc="0" distT="0" distB="0" distL="114300" distR="114300" simplePos="0" locked="0" layoutInCell="0" allowOverlap="1" relativeHeight="15" wp14:anchorId="1AE010E7">
                <wp:simplePos x="0" y="0"/>
                <wp:positionH relativeFrom="column">
                  <wp:posOffset>930275</wp:posOffset>
                </wp:positionH>
                <wp:positionV relativeFrom="paragraph">
                  <wp:posOffset>5207000</wp:posOffset>
                </wp:positionV>
                <wp:extent cx="3462020" cy="170180"/>
                <wp:effectExtent l="0" t="0" r="0" b="0"/>
                <wp:wrapTopAndBottom/>
                <wp:docPr id="28" name="Textové pole 21"/>
                <a:graphic xmlns:a="http://schemas.openxmlformats.org/drawingml/2006/main">
                  <a:graphicData uri="http://schemas.microsoft.com/office/word/2010/wordprocessingShape">
                    <wps:wsp>
                      <wps:cNvSpPr/>
                      <wps:spPr>
                        <a:xfrm>
                          <a:off x="0" y="0"/>
                          <a:ext cx="3461400" cy="169560"/>
                        </a:xfrm>
                        <a:prstGeom prst="rect">
                          <a:avLst/>
                        </a:prstGeom>
                        <a:solidFill>
                          <a:srgbClr val="ffffff"/>
                        </a:solidFill>
                        <a:ln w="0">
                          <a:noFill/>
                        </a:ln>
                      </wps:spPr>
                      <wps:style>
                        <a:lnRef idx="0"/>
                        <a:fillRef idx="0"/>
                        <a:effectRef idx="0"/>
                        <a:fontRef idx="minor"/>
                      </wps:style>
                      <wps:txbx>
                        <w:txbxContent>
                          <w:p>
                            <w:pPr>
                              <w:pStyle w:val="FrameContents"/>
                              <w:spacing w:before="0" w:after="160"/>
                              <w:jc w:val="center"/>
                              <w:rPr>
                                <w:color w:val="000000"/>
                              </w:rPr>
                            </w:pPr>
                            <w:bookmarkStart w:id="69" w:name="_Toc71550972"/>
                            <w:r>
                              <w:rPr>
                                <w:color w:val="000000"/>
                              </w:rPr>
                              <w:t xml:space="preserve">Obr.  </w:t>
                            </w:r>
                            <w:r>
                              <w:rPr>
                                <w:color w:val="000000"/>
                              </w:rPr>
                              <w:fldChar w:fldCharType="begin"/>
                            </w:r>
                            <w:r>
                              <w:rPr>
                                <w:color w:val="000000"/>
                              </w:rPr>
                              <w:instrText> SEQ Obr._ \* ARABIC </w:instrText>
                            </w:r>
                            <w:r>
                              <w:rPr>
                                <w:color w:val="000000"/>
                              </w:rPr>
                              <w:fldChar w:fldCharType="separate"/>
                            </w:r>
                            <w:r>
                              <w:rPr>
                                <w:color w:val="000000"/>
                              </w:rPr>
                              <w:t>9</w:t>
                            </w:r>
                            <w:r>
                              <w:rPr>
                                <w:color w:val="000000"/>
                              </w:rPr>
                              <w:fldChar w:fldCharType="end"/>
                            </w:r>
                            <w:r>
                              <w:rPr>
                                <w:color w:val="000000"/>
                              </w:rPr>
                              <w:t>: Soubor json definující agregaci tříd</w:t>
                            </w:r>
                            <w:bookmarkEnd w:id="69"/>
                          </w:p>
                        </w:txbxContent>
                      </wps:txbx>
                      <wps:bodyPr lIns="0" rIns="0" tIns="0" bIns="0">
                        <a:spAutoFit/>
                      </wps:bodyPr>
                    </wps:wsp>
                  </a:graphicData>
                </a:graphic>
              </wp:anchor>
            </w:drawing>
          </mc:Choice>
          <mc:Fallback>
            <w:pict>
              <v:rect id="shape_0" ID="Textové pole 21" fillcolor="white" stroked="f" style="position:absolute;margin-left:73.25pt;margin-top:410pt;width:272.5pt;height:13.3pt;mso-wrap-style:square;v-text-anchor:top" wp14:anchorId="1AE010E7">
                <v:fill o:detectmouseclick="t" type="solid" color2="black"/>
                <v:stroke color="#3465a4" joinstyle="round" endcap="flat"/>
                <v:textbox>
                  <w:txbxContent>
                    <w:p>
                      <w:pPr>
                        <w:pStyle w:val="FrameContents"/>
                        <w:spacing w:before="0" w:after="160"/>
                        <w:jc w:val="center"/>
                        <w:rPr>
                          <w:color w:val="000000"/>
                        </w:rPr>
                      </w:pPr>
                      <w:bookmarkStart w:id="70" w:name="_Toc71550972"/>
                      <w:r>
                        <w:rPr>
                          <w:color w:val="000000"/>
                        </w:rPr>
                        <w:t xml:space="preserve">Obr.  </w:t>
                      </w:r>
                      <w:r>
                        <w:rPr>
                          <w:color w:val="000000"/>
                        </w:rPr>
                        <w:fldChar w:fldCharType="begin"/>
                      </w:r>
                      <w:r>
                        <w:rPr>
                          <w:color w:val="000000"/>
                        </w:rPr>
                        <w:instrText> SEQ Obr._ \* ARABIC </w:instrText>
                      </w:r>
                      <w:r>
                        <w:rPr>
                          <w:color w:val="000000"/>
                        </w:rPr>
                        <w:fldChar w:fldCharType="separate"/>
                      </w:r>
                      <w:r>
                        <w:rPr>
                          <w:color w:val="000000"/>
                        </w:rPr>
                        <w:t>9</w:t>
                      </w:r>
                      <w:r>
                        <w:rPr>
                          <w:color w:val="000000"/>
                        </w:rPr>
                        <w:fldChar w:fldCharType="end"/>
                      </w:r>
                      <w:r>
                        <w:rPr>
                          <w:color w:val="000000"/>
                        </w:rPr>
                        <w:t>: Soubor json definující agregaci tříd</w:t>
                      </w:r>
                      <w:bookmarkEnd w:id="70"/>
                    </w:p>
                  </w:txbxContent>
                </v:textbox>
                <w10:wrap type="topAndBottom"/>
              </v:rect>
            </w:pict>
          </mc:Fallback>
        </mc:AlternateContent>
        <w:drawing>
          <wp:anchor behindDoc="0" distT="0" distB="0" distL="114300" distR="114300" simplePos="0" locked="0" layoutInCell="0" allowOverlap="1" relativeHeight="14">
            <wp:simplePos x="0" y="0"/>
            <wp:positionH relativeFrom="margin">
              <wp:posOffset>930275</wp:posOffset>
            </wp:positionH>
            <wp:positionV relativeFrom="paragraph">
              <wp:posOffset>1564005</wp:posOffset>
            </wp:positionV>
            <wp:extent cx="3460750" cy="3585845"/>
            <wp:effectExtent l="0" t="0" r="0" b="0"/>
            <wp:wrapTopAndBottom/>
            <wp:docPr id="30" name="Obrázek 2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20" descr="Obsah obrázku text&#10;&#10;Popis byl vytvořen automaticky"/>
                    <pic:cNvPicPr>
                      <a:picLocks noChangeAspect="1" noChangeArrowheads="1"/>
                    </pic:cNvPicPr>
                  </pic:nvPicPr>
                  <pic:blipFill>
                    <a:blip r:embed="rId22"/>
                    <a:stretch>
                      <a:fillRect/>
                    </a:stretch>
                  </pic:blipFill>
                  <pic:spPr bwMode="auto">
                    <a:xfrm>
                      <a:off x="0" y="0"/>
                      <a:ext cx="3460750" cy="3585845"/>
                    </a:xfrm>
                    <a:prstGeom prst="rect">
                      <a:avLst/>
                    </a:prstGeom>
                  </pic:spPr>
                </pic:pic>
              </a:graphicData>
            </a:graphic>
          </wp:anchor>
        </w:drawing>
      </w:r>
      <w:r>
        <w:rPr>
          <w:rFonts w:cs="Times New Roman" w:ascii="Times New Roman" w:hAnsi="Times New Roman"/>
          <w:sz w:val="24"/>
          <w:szCs w:val="24"/>
        </w:rPr>
        <w:t xml:space="preserve">Druhá část zásuvného modulu „Class aggregation“ umožňuje uživateli definovat pravidla, na základě kterých mají být agregovány land cover třídy. Pravidla je nutné zapsat do </w:t>
      </w:r>
      <w:r>
        <w:rPr>
          <w:rFonts w:cs="Times New Roman" w:ascii="Times New Roman" w:hAnsi="Times New Roman"/>
          <w:i/>
          <w:iCs/>
          <w:sz w:val="24"/>
          <w:szCs w:val="24"/>
        </w:rPr>
        <w:t>json</w:t>
      </w:r>
      <w:r>
        <w:rPr>
          <w:rFonts w:cs="Times New Roman" w:ascii="Times New Roman" w:hAnsi="Times New Roman"/>
          <w:sz w:val="24"/>
          <w:szCs w:val="24"/>
        </w:rPr>
        <w:t xml:space="preserve"> souboru. Tento soubor musí obsahovat tak zvané klíče, které reprezentují názvy nových tříd, a seznamy land cover tříd třetí úroveň odpovídající jednotlivým klíčům. Na obrázku </w:t>
      </w:r>
      <w:r>
        <w:rPr>
          <w:rFonts w:cs="Times New Roman" w:ascii="Times New Roman" w:hAnsi="Times New Roman"/>
          <w:sz w:val="24"/>
          <w:szCs w:val="24"/>
          <w:highlight w:val="darkYellow"/>
        </w:rPr>
        <w:t>(Obr.: )</w:t>
      </w:r>
      <w:r>
        <w:rPr>
          <w:rFonts w:cs="Times New Roman" w:ascii="Times New Roman" w:hAnsi="Times New Roman"/>
          <w:sz w:val="24"/>
          <w:szCs w:val="24"/>
        </w:rPr>
        <w:t xml:space="preserve"> je příklad </w:t>
      </w:r>
      <w:r>
        <w:rPr>
          <w:rFonts w:cs="Times New Roman" w:ascii="Times New Roman" w:hAnsi="Times New Roman"/>
          <w:i/>
          <w:iCs/>
          <w:sz w:val="24"/>
          <w:szCs w:val="24"/>
        </w:rPr>
        <w:t>json</w:t>
      </w:r>
      <w:r>
        <w:rPr>
          <w:rFonts w:cs="Times New Roman" w:ascii="Times New Roman" w:hAnsi="Times New Roman"/>
          <w:sz w:val="24"/>
          <w:szCs w:val="24"/>
        </w:rPr>
        <w:t xml:space="preserve"> souboru, který popisuje převod land cover tříd třetí úrovně na land cover třídy druhé úrovně.</w:t>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t xml:space="preserve">Po vytvoření souboru s agregačními pravidly je nutné tento soubor načíst pomocí zásuvného modulu. Následně se jednotlivé třídy v zásuvném modulu zobrazí a po označení zvolené třídy je vypsán její obsah. Forma zobrazení je zde velmi přehledná a umožňuje snadnou kontrolu předem formulovaných pravidel. Agregační pravidla se aplikují na </w:t>
      </w:r>
      <w:r>
        <w:rPr>
          <w:rFonts w:cs="Times New Roman" w:ascii="Times New Roman" w:hAnsi="Times New Roman"/>
          <w:i/>
          <w:iCs/>
          <w:sz w:val="24"/>
          <w:szCs w:val="24"/>
        </w:rPr>
        <w:t>gpkg</w:t>
      </w:r>
      <w:r>
        <w:rPr>
          <w:rFonts w:cs="Times New Roman" w:ascii="Times New Roman" w:hAnsi="Times New Roman"/>
          <w:sz w:val="24"/>
          <w:szCs w:val="24"/>
        </w:rPr>
        <w:t xml:space="preserve"> soubor, jehož umístění je definováno v předchozí části „Download“. V daném souboru se vytvoří nové atributy, jejichž počet odpovídá počtu atributů </w:t>
      </w:r>
      <w:r>
        <w:rPr>
          <w:rFonts w:cs="Times New Roman" w:ascii="Times New Roman" w:hAnsi="Times New Roman"/>
          <w:i/>
          <w:iCs/>
          <w:sz w:val="24"/>
          <w:szCs w:val="24"/>
        </w:rPr>
        <w:t>lc1_h</w:t>
      </w:r>
      <w:r>
        <w:rPr>
          <w:rFonts w:cs="Times New Roman" w:ascii="Times New Roman" w:hAnsi="Times New Roman"/>
          <w:sz w:val="24"/>
          <w:szCs w:val="24"/>
        </w:rPr>
        <w:t xml:space="preserve"> (harmonizované hlavní land cover třídy). To znamená, že v případě časoprostorově agregovaných dat závisí počet nových atributů na počtu let, která uživatel označil v části „Download“. Například pokud byly označeny roky 2012, 2015 a 2018, obsahují získaná data mimo jiné atributy lc1_h_2012, lc1_h_2015 a lc1_h_2018 a při agregaci vzniknou nové atributy lc1_a_2012, lc1_a_2015 a lc1_a_2018. V případě neagregovaných dat, u kterých každý záznam v atributové tabulce představuje unikátní měření, se vytvoří pouze jeden nový atribut. Do nových sloupečků atributové tabulky se zapíšou nově definované hodnoty odpovídající klíčům v </w:t>
      </w:r>
      <w:r>
        <w:rPr>
          <w:rFonts w:cs="Times New Roman" w:ascii="Times New Roman" w:hAnsi="Times New Roman"/>
          <w:i/>
          <w:iCs/>
          <w:sz w:val="24"/>
          <w:szCs w:val="24"/>
        </w:rPr>
        <w:t>json</w:t>
      </w:r>
      <w:r>
        <w:rPr>
          <w:rFonts w:cs="Times New Roman" w:ascii="Times New Roman" w:hAnsi="Times New Roman"/>
          <w:sz w:val="24"/>
          <w:szCs w:val="24"/>
        </w:rPr>
        <w:t xml:space="preserve"> souboru. Pokud některý z land cover kódů nebyl pro agregaci použit (nebyl zapsán v souboru </w:t>
      </w:r>
      <w:r>
        <w:rPr>
          <w:rFonts w:cs="Times New Roman" w:ascii="Times New Roman" w:hAnsi="Times New Roman"/>
          <w:i/>
          <w:iCs/>
          <w:sz w:val="24"/>
          <w:szCs w:val="24"/>
        </w:rPr>
        <w:t>json</w:t>
      </w:r>
      <w:r>
        <w:rPr>
          <w:rFonts w:cs="Times New Roman" w:ascii="Times New Roman" w:hAnsi="Times New Roman"/>
          <w:sz w:val="24"/>
          <w:szCs w:val="24"/>
        </w:rPr>
        <w:t xml:space="preserve">) objeví se místo něj v atributu pro agregované třídy hodnota </w:t>
      </w:r>
      <w:r>
        <w:rPr>
          <w:rFonts w:cs="Times New Roman" w:ascii="Times New Roman" w:hAnsi="Times New Roman"/>
          <w:i/>
          <w:iCs/>
          <w:sz w:val="24"/>
          <w:szCs w:val="24"/>
        </w:rPr>
        <w:t>NULL</w:t>
      </w:r>
      <w:r>
        <w:rPr>
          <w:rFonts w:cs="Times New Roman" w:ascii="Times New Roman" w:hAnsi="Times New Roman"/>
          <w:sz w:val="24"/>
          <w:szCs w:val="24"/>
        </w:rPr>
        <w:t>. Zápis je proveden pomocí SQL příkazu.</w:t>
      </w:r>
      <w:r>
        <w:br w:type="page"/>
      </w:r>
    </w:p>
    <w:p>
      <w:pPr>
        <w:pStyle w:val="Heading1"/>
        <w:numPr>
          <w:ilvl w:val="0"/>
          <w:numId w:val="0"/>
        </w:numPr>
        <w:spacing w:lineRule="auto" w:line="360"/>
        <w:ind w:left="0" w:hanging="0"/>
        <w:rPr>
          <w:highlight w:val="lightGray"/>
        </w:rPr>
      </w:pPr>
      <w:bookmarkStart w:id="71" w:name="_Toc71551021"/>
      <w:r>
        <w:rPr/>
        <w:t>Závěr</w:t>
      </w:r>
      <w:bookmarkEnd w:id="71"/>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Cílem této diplomové práce byla harmonizace a validace datové sady LUCAS a její následné zpřístupnění pomocí QGIS zásuvného modulu. LUCAS měření provedená v letech 2006, 2009, 2012, 2015 a 2018 měla být sjednocena, k čemuž měla být jako referenční využita data z roku 2018. Po úpravě dat mělo dojít k jejich publikaci na mapovém serveru pomocí WFS. Dále měl být pomocí jazyka Python vytvořen modul lucas, sloužící především k vygenerování dotazu pro WFS a ke stažení dat. Zmíněný modul měl být využíván zásuvným modulem do programu QGIS, vytvářející uživatelsky přívětivé prostředí pro přístup k bodům LUCAS. Zásuvný modul měl poskytovat podrobnou analýzu stažených dat.</w:t>
      </w:r>
    </w:p>
    <w:p>
      <w:pPr>
        <w:pStyle w:val="Normal"/>
        <w:spacing w:lineRule="auto" w:line="360"/>
        <w:ind w:firstLine="432"/>
        <w:jc w:val="both"/>
        <w:rPr>
          <w:rFonts w:ascii="Times New Roman" w:hAnsi="Times New Roman" w:cs="Times New Roman"/>
          <w:sz w:val="24"/>
          <w:szCs w:val="24"/>
        </w:rPr>
      </w:pPr>
      <w:commentRangeStart w:id="46"/>
      <w:r>
        <w:rPr>
          <w:rFonts w:cs="Times New Roman" w:ascii="Times New Roman" w:hAnsi="Times New Roman"/>
          <w:sz w:val="24"/>
          <w:szCs w:val="24"/>
        </w:rPr>
        <w:t>Přestože</w:t>
      </w:r>
      <w:ins w:id="60" w:author="Martin Landa" w:date="2021-05-12T17:31:47Z">
        <w:r>
          <w:rPr>
            <w:rFonts w:cs="Times New Roman" w:ascii="Times New Roman" w:hAnsi="Times New Roman"/>
            <w:sz w:val="24"/>
            <w:szCs w:val="24"/>
          </w:rPr>
        </w:r>
      </w:ins>
      <w:commentRangeEnd w:id="46"/>
      <w:r>
        <w:commentReference w:id="46"/>
      </w:r>
      <w:r>
        <w:rPr>
          <w:rFonts w:cs="Times New Roman" w:ascii="Times New Roman" w:hAnsi="Times New Roman"/>
          <w:sz w:val="24"/>
          <w:szCs w:val="24"/>
        </w:rPr>
        <w:t xml:space="preserve"> databázi LUCAS vytváří statistický úřad Evropské unie (Eurostat), bylo nutné pro její harmonizaci provést velké množství úkonů. Bylo třeba se vypořádat nejen s různými názvy atributů, odlišnými kódy představujícími jednu skutečnost, či změnou způsobu zaznamenávání hodnot jednoho atributu v průběhu let. Významnou komplikací byla i přítomnost mnoha nevalidních hodnot u různých atributů. Z důvodu, aby nevznikly úpravami dat nové chyby a nepřesnosti, byla využívána nejen oficiální dokumentace LUCAS databáze, ale také článek Harmonised LUCAS in-situ land cover and use database for field surveys from 2006 to 2018 in the European Union (</w:t>
      </w:r>
      <w:r>
        <w:rPr>
          <w:rFonts w:cs="Times New Roman" w:ascii="Times New Roman" w:hAnsi="Times New Roman"/>
          <w:sz w:val="24"/>
          <w:szCs w:val="24"/>
          <w:highlight w:val="darkYellow"/>
        </w:rPr>
        <w:t>[3]</w:t>
      </w:r>
      <w:r>
        <w:rPr>
          <w:rFonts w:cs="Times New Roman" w:ascii="Times New Roman" w:hAnsi="Times New Roman"/>
          <w:sz w:val="24"/>
          <w:szCs w:val="24"/>
        </w:rPr>
        <w:t xml:space="preserve">) a jeho výstupy, které sloužily pro jako vzor. V mnoha případech byly využity obdobné postupy jako jsou ty, popsané ve zmiňovaném článku, avšak lze identifikovat i zásadní rozdíly charakterizované v jednotlivých kapitolách této práce, zabývajících se harmonizací. Významné rozdíly jsou v přístupu k harmonizaci land cover a land use atributů, způsobu práce s nevalidními hodnotami, a především ve formě záznamu hodnot, které jednotlivé atributy nabývají. Po harmonizaci následovala změna datových typů atributů a tvorba atributů nových. Nově vytvořené atributy databázi obohacují a usnadňují práci s ní. </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 xml:space="preserve">Pomocí softwaru Docker byl celý proces od nahrání </w:t>
      </w:r>
      <w:r>
        <w:rPr>
          <w:rFonts w:cs="Times New Roman" w:ascii="Times New Roman" w:hAnsi="Times New Roman"/>
          <w:i/>
          <w:iCs/>
          <w:sz w:val="24"/>
          <w:szCs w:val="24"/>
        </w:rPr>
        <w:t>csv</w:t>
      </w:r>
      <w:r>
        <w:rPr>
          <w:rFonts w:cs="Times New Roman" w:ascii="Times New Roman" w:hAnsi="Times New Roman"/>
          <w:sz w:val="24"/>
          <w:szCs w:val="24"/>
        </w:rPr>
        <w:t xml:space="preserve"> souborů, obsahujících originální LUCAS data, do databázového softwaru až po publikaci harmonizovaných dat ve formě WFS na GeoServeru automatizován. Automatizace umožňuje snadné spouštění v izolovaném prostředí a dává tedy komukoliv možnost jednoduchým způsobem celý postup replikovat. </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 xml:space="preserve">Modul lucas byl vytvořen primárně pro získání požadovaných dat z Geoserveru a jejich následné zpracování. Pro sestavení požadavku na základě vstupních parametrů a jeho předání mapovému serveru je využívána knihovna OWSLib, která umožňuje pomocí jazyka Python pracovat s webovými službami podporovanými OGC. Je možné určit, kde se mají požadované body nacházet pomocí minimálního ohraničujícího obdélníku nebo textového řetězce ve formátu </w:t>
      </w:r>
      <w:r>
        <w:rPr>
          <w:rFonts w:cs="Times New Roman" w:ascii="Times New Roman" w:hAnsi="Times New Roman"/>
          <w:i/>
          <w:iCs/>
          <w:sz w:val="24"/>
          <w:szCs w:val="24"/>
        </w:rPr>
        <w:t>gml</w:t>
      </w:r>
      <w:r>
        <w:rPr>
          <w:rFonts w:cs="Times New Roman" w:ascii="Times New Roman" w:hAnsi="Times New Roman"/>
          <w:sz w:val="24"/>
          <w:szCs w:val="24"/>
        </w:rPr>
        <w:t xml:space="preserve"> obsahujícího lomové body polygonu. Dále je možné vybrat body na základě atributového dotazu. Speciálním případem atributového dotazu je výběr na základě </w:t>
      </w:r>
      <w:ins w:id="61" w:author="Martin Landa" w:date="2021-05-12T17:33:51Z">
        <w:r>
          <w:rPr>
            <w:rFonts w:cs="Times New Roman" w:ascii="Times New Roman" w:hAnsi="Times New Roman"/>
            <w:sz w:val="24"/>
            <w:szCs w:val="24"/>
          </w:rPr>
          <w:t xml:space="preserve">referenčního </w:t>
        </w:r>
      </w:ins>
      <w:r>
        <w:rPr>
          <w:rFonts w:cs="Times New Roman" w:ascii="Times New Roman" w:hAnsi="Times New Roman"/>
          <w:sz w:val="24"/>
          <w:szCs w:val="24"/>
        </w:rPr>
        <w:t>roku</w:t>
      </w:r>
      <w:ins w:id="62" w:author="Martin Landa" w:date="2021-05-12T17:33:44Z">
        <w:r>
          <w:rPr>
            <w:rFonts w:cs="Times New Roman" w:ascii="Times New Roman" w:hAnsi="Times New Roman"/>
            <w:sz w:val="24"/>
            <w:szCs w:val="24"/>
          </w:rPr>
          <w:t xml:space="preserve"> </w:t>
        </w:r>
      </w:ins>
      <w:ins w:id="63" w:author="Martin Landa" w:date="2021-05-12T17:33:44Z">
        <w:r>
          <w:rPr>
            <w:rFonts w:cs="Times New Roman" w:ascii="Times New Roman" w:hAnsi="Times New Roman"/>
            <w:sz w:val="24"/>
            <w:szCs w:val="24"/>
          </w:rPr>
          <w:t>měření</w:t>
        </w:r>
      </w:ins>
      <w:r>
        <w:rPr>
          <w:rFonts w:cs="Times New Roman" w:ascii="Times New Roman" w:hAnsi="Times New Roman"/>
          <w:sz w:val="24"/>
          <w:szCs w:val="24"/>
        </w:rPr>
        <w:t xml:space="preserve">. Také je možné určit, zda mají být data časoprostorově agregovaná a jaké atributy mají výsledná data obsahovat. Problémy s implementací byly především v případě výběru na základě prostorového dotazu. Bylo obtížné dotazu předat polygon definovaný lomovými body, jelikož tuto možnost OWSLib knihovna neumožňuje. Další komplikaci způsobila potřeba kombinace prostorového a atributového dotazu. Nepříjemností byla i skutečnost, že v současné době nejnovější verze OWSLib knihovny 0.23.0 nefunguje korektně. V průběhu stahování bylo nutné se vypořádat s atributem </w:t>
      </w:r>
      <w:r>
        <w:rPr>
          <w:rFonts w:cs="Times New Roman" w:ascii="Times New Roman" w:hAnsi="Times New Roman"/>
          <w:i/>
          <w:iCs/>
          <w:sz w:val="24"/>
          <w:szCs w:val="24"/>
        </w:rPr>
        <w:t>gml_id</w:t>
      </w:r>
      <w:r>
        <w:rPr>
          <w:rFonts w:cs="Times New Roman" w:ascii="Times New Roman" w:hAnsi="Times New Roman"/>
          <w:sz w:val="24"/>
          <w:szCs w:val="24"/>
        </w:rPr>
        <w:t>, který se vytváří automaticky při získání dat z mapového serveru. Modul lucas dále umožňuje zpracování stažených dat, a to prozatím pouze v podobě agregace hlavních land cover tříd. Pro demonstraci funkcionality lucas modulu byl vytvořen Jupyter Notebook.</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 xml:space="preserve">Poslední částí byla implementace samotného zásuvného modulu pro program QGIS. Zásuvný modul dává uživateli přehledné a intuitivní prostředí, pomocí kterého je možné přistupovat k harmonizované datové sadě LUCAS. Zásuvný modul využívá modul lucas a přidává uživateli další možnosti, jak s daty pracovat. Zásuvný modul je rozdělen do dvou částí. První z nich slouží pro definování požadovaných vlastností dat. Druhá část umožňuje agregaci hlavních land cover tříd. Pro ni je nutné vytvořit </w:t>
      </w:r>
      <w:r>
        <w:rPr>
          <w:rFonts w:cs="Times New Roman" w:ascii="Times New Roman" w:hAnsi="Times New Roman"/>
          <w:i/>
          <w:iCs/>
          <w:sz w:val="24"/>
          <w:szCs w:val="24"/>
        </w:rPr>
        <w:t>json</w:t>
      </w:r>
      <w:r>
        <w:rPr>
          <w:rFonts w:cs="Times New Roman" w:ascii="Times New Roman" w:hAnsi="Times New Roman"/>
          <w:sz w:val="24"/>
          <w:szCs w:val="24"/>
        </w:rPr>
        <w:t xml:space="preserve"> soubor a v něm definovat agregační pravidla.  </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 xml:space="preserve">Jelikož tato diplomová práce vznikla v rámci projektu </w:t>
      </w:r>
      <w:commentRangeStart w:id="47"/>
      <w:r>
        <w:rPr>
          <w:rFonts w:cs="Times New Roman" w:ascii="Times New Roman" w:hAnsi="Times New Roman"/>
          <w:sz w:val="24"/>
          <w:szCs w:val="24"/>
        </w:rPr>
        <w:t>GeoHarmonizer</w:t>
      </w:r>
      <w:ins w:id="64" w:author="Martin Landa" w:date="2021-05-12T17:35:00Z">
        <w:r>
          <w:rPr>
            <w:rFonts w:cs="Times New Roman" w:ascii="Times New Roman" w:hAnsi="Times New Roman"/>
            <w:sz w:val="24"/>
            <w:szCs w:val="24"/>
          </w:rPr>
        </w:r>
      </w:ins>
      <w:commentRangeEnd w:id="47"/>
      <w:r>
        <w:commentReference w:id="47"/>
      </w:r>
      <w:r>
        <w:rPr>
          <w:rFonts w:cs="Times New Roman" w:ascii="Times New Roman" w:hAnsi="Times New Roman"/>
          <w:sz w:val="24"/>
          <w:szCs w:val="24"/>
        </w:rPr>
        <w:t xml:space="preserve"> budou se její výstupy nadále rozvíjet. Výsledná databáze, která vznikla po mnoha úpravách, již byla mnohokráte kontrolována a nemělo by být třeba ji dále měnit. Změny a především doplnění jsou však možná v rámci lucas modulu a také zásuvného modulu pro QGIS. Do modulu lucas by bylo vhodné doplnit možnost výběru na základě více než jednoho polygonu, případně liniové a bodové vrstvy. Taktéž část zabývající se zpracováním stažených dat má rezervy. Modul by mohl uživateli umožňovat více způsobů úprav než jen agregaci hlavních land cover tříd. Prostor pro zdokonalení je také na straně zásuvného modulu. Zásuvný modul by mohl zprostředkovávat překlad do dalších nomenklatur, jako například CORINE. V části zabývající se agregací land cover tříd by mohl být vytvořen nástroj pro interaktivní tvoření agregačních pravidel bez nutnosti jejich definování mimo QGIS v </w:t>
      </w:r>
      <w:r>
        <w:rPr>
          <w:rFonts w:cs="Times New Roman" w:ascii="Times New Roman" w:hAnsi="Times New Roman"/>
          <w:i/>
          <w:iCs/>
          <w:sz w:val="24"/>
          <w:szCs w:val="24"/>
        </w:rPr>
        <w:t>json</w:t>
      </w:r>
      <w:r>
        <w:rPr>
          <w:rFonts w:cs="Times New Roman" w:ascii="Times New Roman" w:hAnsi="Times New Roman"/>
          <w:sz w:val="24"/>
          <w:szCs w:val="24"/>
        </w:rPr>
        <w:t xml:space="preserve"> souboru. </w:t>
      </w:r>
    </w:p>
    <w:p>
      <w:pPr>
        <w:pStyle w:val="Normal"/>
        <w:spacing w:lineRule="auto" w:line="360"/>
        <w:ind w:firstLine="432"/>
        <w:jc w:val="both"/>
        <w:rPr>
          <w:rFonts w:ascii="Times New Roman" w:hAnsi="Times New Roman" w:cs="Times New Roman"/>
          <w:sz w:val="24"/>
          <w:szCs w:val="24"/>
        </w:rPr>
      </w:pPr>
      <w:r>
        <w:rPr>
          <w:rFonts w:cs="Times New Roman" w:ascii="Times New Roman" w:hAnsi="Times New Roman"/>
          <w:sz w:val="24"/>
          <w:szCs w:val="24"/>
        </w:rPr>
        <w:t xml:space="preserve">Po implementaci dalších úprav bude QGIS plugin zařazen do oficiálního QGIS repozitáře. Zároveň pro něj bude vytvořena i dokumentace, jejíž základem bude obsah dodatku této práce. Jelikož bude zásuvný modul užitečný nejen pro uživatele z České republiky, ale  z celé Evropy, potažmo celého světa, bude dokumentace vytvořena v anglickém jazyce, a tedy i dodatek této práce je psaný anglicky. </w:t>
      </w:r>
    </w:p>
    <w:p>
      <w:pPr>
        <w:pStyle w:val="Normal"/>
        <w:spacing w:lineRule="auto" w:line="360"/>
        <w:ind w:firstLine="432"/>
        <w:jc w:val="both"/>
        <w:rPr>
          <w:rFonts w:ascii="Calibri Light" w:hAnsi="Calibri Light" w:eastAsia="" w:cs="" w:asciiTheme="majorHAnsi" w:cstheme="majorBidi" w:eastAsiaTheme="majorEastAsia" w:hAnsiTheme="majorHAnsi"/>
          <w:color w:val="2E74B5" w:themeColor="accent1" w:themeShade="bf"/>
          <w:sz w:val="32"/>
          <w:szCs w:val="32"/>
        </w:rPr>
      </w:pPr>
      <w:r>
        <w:rPr>
          <w:rFonts w:cs="Times New Roman" w:ascii="Times New Roman" w:hAnsi="Times New Roman"/>
          <w:sz w:val="24"/>
          <w:szCs w:val="24"/>
        </w:rPr>
        <w:t xml:space="preserve"> </w:t>
      </w:r>
      <w:r>
        <w:br w:type="page"/>
      </w:r>
    </w:p>
    <w:p>
      <w:pPr>
        <w:pStyle w:val="Heading1"/>
        <w:numPr>
          <w:ilvl w:val="0"/>
          <w:numId w:val="0"/>
        </w:numPr>
        <w:spacing w:lineRule="auto" w:line="360"/>
        <w:ind w:left="432" w:hanging="432"/>
        <w:rPr>
          <w:highlight w:val="lightGray"/>
        </w:rPr>
      </w:pPr>
      <w:bookmarkStart w:id="72" w:name="_Toc71551022"/>
      <w:r>
        <w:rPr/>
        <w:t>Použité zdroje</w:t>
      </w:r>
      <w:bookmarkEnd w:id="72"/>
    </w:p>
    <w:p>
      <w:pPr>
        <w:pStyle w:val="Normal"/>
        <w:shd w:val="clear" w:color="auto" w:fill="FFFFFF"/>
        <w:spacing w:lineRule="auto" w:line="360" w:before="0" w:after="0"/>
        <w:rPr>
          <w:rFonts w:ascii="Open Sans" w:hAnsi="Open Sans"/>
          <w:color w:val="212529"/>
          <w:shd w:fill="FFFFFF" w:val="clear"/>
        </w:rPr>
      </w:pPr>
      <w:r>
        <w:rPr>
          <w:rFonts w:ascii="Open Sans" w:hAnsi="Open Sans"/>
          <w:color w:val="212529"/>
          <w:shd w:fill="FFFFFF" w:val="clear"/>
        </w:rPr>
        <w:t>[1]</w:t>
        <w:tab/>
        <w:t>About Geo-harmonizer. </w:t>
      </w:r>
      <w:r>
        <w:rPr>
          <w:rFonts w:ascii="Open Sans" w:hAnsi="Open Sans"/>
          <w:i/>
          <w:iCs/>
          <w:color w:val="212529"/>
          <w:shd w:fill="FFFFFF" w:val="clear"/>
        </w:rPr>
        <w:t>Open Data Science Europe</w:t>
      </w:r>
      <w:r>
        <w:rPr>
          <w:rFonts w:ascii="Open Sans" w:hAnsi="Open Sans"/>
          <w:color w:val="212529"/>
          <w:shd w:fill="FFFFFF" w:val="clear"/>
        </w:rPr>
        <w:t xml:space="preserve"> [online]. [cit. 2021-03-28]. Dostupné z: </w:t>
      </w:r>
      <w:hyperlink r:id="rId23">
        <w:r>
          <w:rPr>
            <w:rStyle w:val="Nadpis8Char"/>
            <w:rFonts w:ascii="Open Sans" w:hAnsi="Open Sans"/>
            <w:shd w:fill="FFFFFF" w:val="clear"/>
          </w:rPr>
          <w:t>https://opendatascience.eu/geoharmonizer-project/</w:t>
        </w:r>
      </w:hyperlink>
    </w:p>
    <w:p>
      <w:pPr>
        <w:pStyle w:val="Normal"/>
        <w:shd w:val="clear" w:color="auto" w:fill="FFFFFF"/>
        <w:spacing w:lineRule="auto" w:line="360" w:before="0" w:after="0"/>
        <w:rPr>
          <w:rFonts w:ascii="Open Sans" w:hAnsi="Open Sans"/>
          <w:color w:val="212529"/>
          <w:shd w:fill="FFFFFF" w:val="clear"/>
        </w:rPr>
      </w:pPr>
      <w:r>
        <w:rPr>
          <w:rFonts w:ascii="Open Sans" w:hAnsi="Open Sans"/>
          <w:color w:val="212529"/>
          <w:shd w:fill="FFFFFF" w:val="clear"/>
        </w:rPr>
      </w:r>
    </w:p>
    <w:p>
      <w:pPr>
        <w:pStyle w:val="Normal"/>
        <w:shd w:val="clear" w:color="auto" w:fill="FFFFFF"/>
        <w:spacing w:lineRule="auto" w:line="360" w:before="0" w:after="0"/>
        <w:rPr>
          <w:rFonts w:ascii="Open Sans" w:hAnsi="Open Sans" w:eastAsia="Times New Roman" w:cs="Times New Roman"/>
          <w:color w:val="333333"/>
          <w:sz w:val="24"/>
          <w:szCs w:val="24"/>
          <w:lang w:eastAsia="cs-CZ"/>
        </w:rPr>
      </w:pPr>
      <w:r>
        <w:rPr>
          <w:rFonts w:ascii="Open Sans" w:hAnsi="Open Sans"/>
          <w:color w:val="212529"/>
          <w:shd w:fill="FFFFFF" w:val="clear"/>
        </w:rPr>
        <w:t>[2]</w:t>
        <w:tab/>
        <w:t>LUCAS - Land use and land cover survey. </w:t>
      </w:r>
      <w:r>
        <w:rPr>
          <w:rFonts w:ascii="Open Sans" w:hAnsi="Open Sans"/>
          <w:i/>
          <w:iCs/>
          <w:color w:val="212529"/>
          <w:shd w:fill="FFFFFF" w:val="clear"/>
        </w:rPr>
        <w:t>EUROSTAT Statistics Explained</w:t>
      </w:r>
      <w:r>
        <w:rPr>
          <w:rFonts w:ascii="Open Sans" w:hAnsi="Open Sans"/>
          <w:color w:val="212529"/>
          <w:shd w:fill="FFFFFF" w:val="clear"/>
        </w:rPr>
        <w:t> [online]. [cit. 2021-03-28]. Dostupné z: https://ec.europa.eu/eurostat/statistics-explained/index.php/LUCAS_-_Land_use_and_land_cover_survey</w:t>
      </w:r>
    </w:p>
    <w:p>
      <w:pPr>
        <w:pStyle w:val="Normal"/>
        <w:spacing w:lineRule="auto" w:line="360"/>
        <w:rPr>
          <w:rFonts w:ascii="Open Sans" w:hAnsi="Open Sans"/>
          <w:color w:val="212529"/>
          <w:shd w:fill="FFFFFF" w:val="clear"/>
        </w:rPr>
      </w:pPr>
      <w:r>
        <w:rPr>
          <w:rFonts w:ascii="Open Sans" w:hAnsi="Open Sans"/>
          <w:color w:val="212529"/>
          <w:shd w:fill="FFFFFF" w:val="clear"/>
        </w:rPr>
      </w:r>
    </w:p>
    <w:p>
      <w:pPr>
        <w:pStyle w:val="Normal"/>
        <w:spacing w:lineRule="auto" w:line="360"/>
        <w:rPr>
          <w:rFonts w:ascii="Open Sans" w:hAnsi="Open Sans"/>
          <w:color w:val="212529"/>
          <w:shd w:fill="FFFFFF" w:val="clear"/>
        </w:rPr>
      </w:pPr>
      <w:r>
        <w:rPr>
          <w:rFonts w:ascii="Open Sans" w:hAnsi="Open Sans"/>
          <w:color w:val="212529"/>
          <w:shd w:fill="FFFFFF" w:val="clear"/>
        </w:rPr>
        <w:t>[3]</w:t>
        <w:tab/>
        <w:t>D’ANDRIMONT, R., YORDANOV, M., MARTINEZ-SANCHEZ, L. et al. Harmonised LUCAS in-situ land cover and use database for field surveys from 2006 to 2018 in the European Union. </w:t>
      </w:r>
      <w:r>
        <w:rPr>
          <w:rFonts w:ascii="Open Sans" w:hAnsi="Open Sans"/>
          <w:i/>
          <w:iCs/>
          <w:color w:val="212529"/>
          <w:shd w:fill="FFFFFF" w:val="clear"/>
        </w:rPr>
        <w:t>Scientific Data</w:t>
      </w:r>
      <w:r>
        <w:rPr>
          <w:rFonts w:ascii="Open Sans" w:hAnsi="Open Sans"/>
          <w:color w:val="212529"/>
          <w:shd w:fill="FFFFFF" w:val="clear"/>
        </w:rPr>
        <w:t> [online]. 16.10. 2020, </w:t>
      </w:r>
      <w:r>
        <w:rPr>
          <w:rFonts w:ascii="Open Sans" w:hAnsi="Open Sans"/>
          <w:b/>
          <w:bCs/>
          <w:color w:val="212529"/>
          <w:shd w:fill="FFFFFF" w:val="clear"/>
        </w:rPr>
        <w:t>7</w:t>
      </w:r>
      <w:r>
        <w:rPr>
          <w:rFonts w:ascii="Open Sans" w:hAnsi="Open Sans"/>
          <w:color w:val="212529"/>
          <w:shd w:fill="FFFFFF" w:val="clear"/>
        </w:rPr>
        <w:t>(352 (2020) [cit. 2021-03-29]. Dostupné z: doi:https://doi.org/10.1038/s41597-020-00675-z</w:t>
      </w:r>
    </w:p>
    <w:p>
      <w:pPr>
        <w:pStyle w:val="Normal"/>
        <w:spacing w:lineRule="auto" w:line="360"/>
        <w:rPr>
          <w:rFonts w:ascii="Open Sans" w:hAnsi="Open Sans"/>
          <w:color w:val="212529"/>
          <w:shd w:fill="FFFFFF" w:val="clear"/>
        </w:rPr>
      </w:pPr>
      <w:r>
        <w:rPr>
          <w:rFonts w:ascii="Open Sans" w:hAnsi="Open Sans"/>
          <w:color w:val="212529"/>
          <w:shd w:fill="FFFFFF" w:val="clear"/>
        </w:rPr>
        <w:t>[4]</w:t>
        <w:tab/>
      </w:r>
      <w:r>
        <w:rPr>
          <w:rFonts w:ascii="Open Sans" w:hAnsi="Open Sans"/>
          <w:i/>
          <w:iCs/>
          <w:color w:val="212529"/>
          <w:shd w:fill="FFFFFF" w:val="clear"/>
        </w:rPr>
        <w:t>Land Use / Cover Area Frame Survey: Technical reference document C2</w:t>
      </w:r>
      <w:r>
        <w:rPr>
          <w:rFonts w:ascii="Open Sans" w:hAnsi="Open Sans"/>
          <w:color w:val="212529"/>
          <w:shd w:fill="FFFFFF" w:val="clear"/>
        </w:rPr>
        <w:t xml:space="preserve"> [online]. 2018 [cit. 2021-03-29]. Dostupné z: </w:t>
      </w:r>
      <w:hyperlink r:id="rId24">
        <w:r>
          <w:rPr>
            <w:rStyle w:val="Nadpis8Char"/>
            <w:rFonts w:ascii="Open Sans" w:hAnsi="Open Sans"/>
            <w:shd w:fill="FFFFFF" w:val="clear"/>
          </w:rPr>
          <w:t>https://ec.europa.eu/eurostat/documents/205002/8072634/LUCAS2018-C2-FieldForm-GD-Template.pdf</w:t>
        </w:r>
      </w:hyperlink>
    </w:p>
    <w:p>
      <w:pPr>
        <w:pStyle w:val="Normal"/>
        <w:spacing w:lineRule="auto" w:line="360"/>
        <w:rPr>
          <w:rFonts w:ascii="Open Sans" w:hAnsi="Open Sans"/>
          <w:color w:val="212529"/>
          <w:shd w:fill="FFFFFF" w:val="clear"/>
        </w:rPr>
      </w:pPr>
      <w:r>
        <w:rPr>
          <w:rFonts w:ascii="Open Sans" w:hAnsi="Open Sans"/>
          <w:color w:val="212529"/>
          <w:shd w:fill="FFFFFF" w:val="clear"/>
        </w:rPr>
        <w:t>[5]</w:t>
        <w:tab/>
      </w:r>
      <w:r>
        <w:rPr>
          <w:rFonts w:ascii="Open Sans" w:hAnsi="Open Sans"/>
          <w:i/>
          <w:iCs/>
          <w:color w:val="212529"/>
          <w:shd w:fill="FFFFFF" w:val="clear"/>
        </w:rPr>
        <w:t>Land Use / Cover Area Frame Survey: Technical reference document C3</w:t>
      </w:r>
      <w:r>
        <w:rPr>
          <w:rFonts w:ascii="Open Sans" w:hAnsi="Open Sans"/>
          <w:color w:val="212529"/>
          <w:shd w:fill="FFFFFF" w:val="clear"/>
        </w:rPr>
        <w:t xml:space="preserve"> [online].  2018 [cit. 2021-03-29]. Dostupné z: </w:t>
      </w:r>
      <w:hyperlink r:id="rId25">
        <w:r>
          <w:rPr>
            <w:rStyle w:val="Nadpis8Char"/>
            <w:rFonts w:ascii="Open Sans" w:hAnsi="Open Sans"/>
            <w:shd w:fill="FFFFFF" w:val="clear"/>
          </w:rPr>
          <w:t>https://ec.europa.eu/eurostat/documents/205002/8072634/LUCAS2018-C3-Classification.pdf</w:t>
        </w:r>
      </w:hyperlink>
    </w:p>
    <w:p>
      <w:pPr>
        <w:pStyle w:val="Normal"/>
        <w:spacing w:lineRule="auto" w:line="360"/>
        <w:rPr>
          <w:rStyle w:val="Nadpis8Char"/>
          <w:rFonts w:ascii="Arial" w:hAnsi="Arial" w:cs="Arial"/>
          <w:shd w:fill="FFFFFF" w:val="clear"/>
        </w:rPr>
      </w:pPr>
      <w:r>
        <w:rPr>
          <w:rFonts w:ascii="Open Sans" w:hAnsi="Open Sans"/>
          <w:color w:val="212529"/>
          <w:shd w:fill="FFFFFF" w:val="clear"/>
        </w:rPr>
        <w:t>[6]</w:t>
        <w:tab/>
      </w:r>
      <w:r>
        <w:rPr>
          <w:rFonts w:cs="Arial" w:ascii="Arial" w:hAnsi="Arial"/>
          <w:color w:val="666666"/>
          <w:shd w:fill="FFFFFF" w:val="clear"/>
        </w:rPr>
        <w:t>BUCK, O., HAUB, C., WODITSCH, S., LINDEMANN, M. D., KLEINWILLINGHÖFER, L., HAZEU, G. W., KOSZTRA, B., KLEESCHULTE, S., ARNOLD, S., &amp; HÖLZL, M. (2015). </w:t>
      </w:r>
      <w:r>
        <w:rPr>
          <w:rStyle w:val="Emphasis"/>
          <w:rFonts w:cs="Arial" w:ascii="Arial" w:hAnsi="Arial"/>
          <w:color w:val="666666"/>
          <w:shd w:fill="FFFFFF" w:val="clear"/>
        </w:rPr>
        <w:t>Analysis of the LUCAS nomenclature and proposal for adaptation of the nomenclature in view of its use by the Copernicus land monitoring services. EEA/EFTAS. Contract No 3436/B2015/RO-COPERNICUS/EEA.56195. </w:t>
      </w:r>
      <w:r>
        <w:rPr>
          <w:rFonts w:cs="Arial" w:ascii="Arial" w:hAnsi="Arial"/>
          <w:color w:val="666666"/>
          <w:shd w:fill="FFFFFF" w:val="clear"/>
        </w:rPr>
        <w:t>. EEA - European Environment Agency. </w:t>
      </w:r>
      <w:hyperlink r:id="rId26">
        <w:r>
          <w:rPr>
            <w:rStyle w:val="Nadpis8Char"/>
            <w:rFonts w:cs="Arial" w:ascii="Arial" w:hAnsi="Arial"/>
            <w:shd w:fill="FFFFFF" w:val="clear"/>
          </w:rPr>
          <w:t>https://land.copernicus.eu/user-corner/technical-library/LUCAS_Copernicus_Report_v2-2.pdf</w:t>
        </w:r>
      </w:hyperlink>
    </w:p>
    <w:p>
      <w:pPr>
        <w:pStyle w:val="Normal"/>
        <w:spacing w:lineRule="auto" w:line="360"/>
        <w:rPr>
          <w:rFonts w:ascii="Open Sans" w:hAnsi="Open Sans" w:cs="Open Sans"/>
          <w:color w:val="212529"/>
          <w:shd w:fill="FFFFFF" w:val="clear"/>
        </w:rPr>
      </w:pPr>
      <w:r>
        <w:rPr>
          <w:rFonts w:ascii="Open Sans" w:hAnsi="Open Sans"/>
          <w:color w:val="212529"/>
        </w:rPr>
        <w:t>[7]</w:t>
        <w:tab/>
      </w:r>
      <w:r>
        <w:rPr>
          <w:rFonts w:cs="Open Sans" w:ascii="Open Sans" w:hAnsi="Open Sans"/>
          <w:color w:val="212529"/>
          <w:shd w:fill="FFFFFF" w:val="clear"/>
        </w:rPr>
        <w:t>Visual Style Guide. </w:t>
      </w:r>
      <w:r>
        <w:rPr>
          <w:rFonts w:cs="Open Sans" w:ascii="Open Sans" w:hAnsi="Open Sans"/>
          <w:i/>
          <w:iCs/>
          <w:color w:val="212529"/>
          <w:shd w:fill="FFFFFF" w:val="clear"/>
        </w:rPr>
        <w:t>QGIS</w:t>
      </w:r>
      <w:r>
        <w:rPr>
          <w:rFonts w:cs="Open Sans" w:ascii="Open Sans" w:hAnsi="Open Sans"/>
          <w:color w:val="212529"/>
          <w:shd w:fill="FFFFFF" w:val="clear"/>
        </w:rPr>
        <w:t xml:space="preserve"> [online]. [cit. 2021-5-1]. Dostupné z: </w:t>
      </w:r>
      <w:hyperlink r:id="rId27">
        <w:r>
          <w:rPr>
            <w:rStyle w:val="Nadpis8Char"/>
            <w:rFonts w:cs="Open Sans" w:ascii="Open Sans" w:hAnsi="Open Sans"/>
            <w:shd w:fill="FFFFFF" w:val="clear"/>
          </w:rPr>
          <w:t>https://www.qgis.org/en/site/getinvolved/styleguide.html</w:t>
        </w:r>
      </w:hyperlink>
    </w:p>
    <w:p>
      <w:pPr>
        <w:pStyle w:val="Normal"/>
        <w:spacing w:lineRule="auto" w:line="360"/>
        <w:rPr>
          <w:rFonts w:ascii="Open Sans" w:hAnsi="Open Sans"/>
          <w:color w:val="212529"/>
          <w:shd w:fill="FFFFFF" w:val="clear"/>
        </w:rPr>
      </w:pPr>
      <w:r>
        <w:rPr>
          <w:rFonts w:ascii="Open Sans" w:hAnsi="Open Sans"/>
          <w:color w:val="212529"/>
          <w:shd w:fill="FFFFFF" w:val="clear"/>
        </w:rPr>
        <w:t>[8]</w:t>
        <w:tab/>
      </w:r>
      <w:r>
        <w:rPr>
          <w:rFonts w:cs="Open Sans" w:ascii="Open Sans" w:hAnsi="Open Sans"/>
          <w:i/>
          <w:iCs/>
          <w:color w:val="212529"/>
          <w:shd w:fill="FFFFFF" w:val="clear"/>
        </w:rPr>
        <w:t>Obsah - Školení QGIS pro začátečníky</w:t>
      </w:r>
      <w:r>
        <w:rPr>
          <w:rFonts w:cs="Open Sans" w:ascii="Open Sans" w:hAnsi="Open Sans"/>
          <w:color w:val="212529"/>
          <w:shd w:fill="FFFFFF" w:val="clear"/>
        </w:rPr>
        <w:t> [online]. [cit. 2021-5-1]. Dostupné z: https://training.gismentors.eu/qgis-zacatecnik/index.html</w:t>
      </w:r>
    </w:p>
    <w:p>
      <w:pPr>
        <w:pStyle w:val="Normal"/>
        <w:spacing w:lineRule="auto" w:line="360"/>
        <w:rPr>
          <w:highlight w:val="lightGray"/>
        </w:rPr>
      </w:pPr>
      <w:r>
        <w:rPr/>
        <w:t>[9]</w:t>
        <w:tab/>
      </w:r>
      <w:r>
        <w:rPr>
          <w:rFonts w:cs="Open Sans" w:ascii="Open Sans" w:hAnsi="Open Sans"/>
          <w:color w:val="212529"/>
          <w:shd w:fill="FFFFFF" w:val="clear"/>
        </w:rPr>
        <w:t>The Python Logo. </w:t>
      </w:r>
      <w:r>
        <w:rPr>
          <w:rFonts w:cs="Open Sans" w:ascii="Open Sans" w:hAnsi="Open Sans"/>
          <w:i/>
          <w:iCs/>
          <w:color w:val="212529"/>
          <w:shd w:fill="FFFFFF" w:val="clear"/>
        </w:rPr>
        <w:t>Python Software Foundation</w:t>
      </w:r>
      <w:r>
        <w:rPr>
          <w:rFonts w:cs="Open Sans" w:ascii="Open Sans" w:hAnsi="Open Sans"/>
          <w:color w:val="212529"/>
          <w:shd w:fill="FFFFFF" w:val="clear"/>
        </w:rPr>
        <w:t> [online]. [cit. 2021-5-1]. Dostupné z: https://www.python.org/community/logos/</w:t>
      </w:r>
    </w:p>
    <w:p>
      <w:pPr>
        <w:pStyle w:val="Normal"/>
        <w:spacing w:lineRule="auto" w:line="360"/>
        <w:rPr>
          <w:rFonts w:ascii="Open Sans" w:hAnsi="Open Sans" w:cs="Open Sans"/>
          <w:color w:val="212529"/>
          <w:shd w:fill="FFFFFF" w:val="clear"/>
        </w:rPr>
      </w:pPr>
      <w:r>
        <w:rPr/>
        <w:t>[10]</w:t>
        <w:tab/>
      </w:r>
      <w:r>
        <w:rPr>
          <w:rFonts w:cs="Open Sans" w:ascii="Open Sans" w:hAnsi="Open Sans"/>
          <w:color w:val="212529"/>
          <w:shd w:fill="FFFFFF" w:val="clear"/>
        </w:rPr>
        <w:t>General Python FAQ: Python 3.9.4 documentation. </w:t>
      </w:r>
      <w:r>
        <w:rPr>
          <w:rFonts w:cs="Open Sans" w:ascii="Open Sans" w:hAnsi="Open Sans"/>
          <w:i/>
          <w:iCs/>
          <w:color w:val="212529"/>
          <w:shd w:fill="FFFFFF" w:val="clear"/>
        </w:rPr>
        <w:t>Python - official website</w:t>
      </w:r>
      <w:r>
        <w:rPr>
          <w:rFonts w:cs="Open Sans" w:ascii="Open Sans" w:hAnsi="Open Sans"/>
          <w:color w:val="212529"/>
          <w:shd w:fill="FFFFFF" w:val="clear"/>
        </w:rPr>
        <w:t xml:space="preserve"> [online]. [cit. 2021-5-2]. Dostupné z: </w:t>
      </w:r>
      <w:hyperlink r:id="rId28">
        <w:r>
          <w:rPr>
            <w:rStyle w:val="Nadpis8Char"/>
            <w:rFonts w:cs="Open Sans" w:ascii="Open Sans" w:hAnsi="Open Sans"/>
            <w:shd w:fill="FFFFFF" w:val="clear"/>
          </w:rPr>
          <w:t>https://docs.python.org/3/faq/general.html</w:t>
        </w:r>
      </w:hyperlink>
    </w:p>
    <w:p>
      <w:pPr>
        <w:pStyle w:val="Normal"/>
        <w:spacing w:lineRule="auto" w:line="360"/>
        <w:rPr>
          <w:highlight w:val="lightGray"/>
        </w:rPr>
      </w:pPr>
      <w:r>
        <w:rPr>
          <w:rFonts w:eastAsia="Calibri" w:cs="Arial" w:ascii="Arial" w:hAnsi="Arial" w:eastAsiaTheme="minorHAnsi"/>
          <w:color w:val="212529"/>
          <w:shd w:fill="FFFFFF" w:val="clear"/>
          <w:lang w:eastAsia="ja-JP"/>
        </w:rPr>
        <w:t>[11]</w:t>
        <w:tab/>
      </w:r>
      <w:r>
        <w:rPr>
          <w:rFonts w:cs="Open Sans" w:ascii="Open Sans" w:hAnsi="Open Sans"/>
          <w:i/>
          <w:iCs/>
          <w:color w:val="212529"/>
          <w:shd w:fill="FFFFFF" w:val="clear"/>
        </w:rPr>
        <w:t>PostgreSQL - Wikipedie</w:t>
      </w:r>
      <w:r>
        <w:rPr>
          <w:rFonts w:cs="Open Sans" w:ascii="Open Sans" w:hAnsi="Open Sans"/>
          <w:color w:val="212529"/>
          <w:shd w:fill="FFFFFF" w:val="clear"/>
        </w:rPr>
        <w:t> [online]. [cit. 2021-5-2]. Dostupné z: https://cs.wikipedia.org/wiki/PostgreSQL</w:t>
      </w:r>
      <w:r>
        <w:rPr/>
        <w:t xml:space="preserve"> </w:t>
      </w:r>
    </w:p>
    <w:p>
      <w:pPr>
        <w:pStyle w:val="Normal"/>
        <w:spacing w:lineRule="auto" w:line="360"/>
        <w:rPr>
          <w:highlight w:val="lightGray"/>
        </w:rPr>
      </w:pPr>
      <w:r>
        <w:rPr/>
        <w:t>[12]</w:t>
        <w:tab/>
      </w:r>
      <w:r>
        <w:rPr>
          <w:rFonts w:cs="Open Sans" w:ascii="Open Sans" w:hAnsi="Open Sans"/>
          <w:color w:val="212529"/>
          <w:shd w:fill="FFFFFF" w:val="clear"/>
        </w:rPr>
        <w:t>PostgreSQL: About. </w:t>
      </w:r>
      <w:r>
        <w:rPr>
          <w:rFonts w:cs="Open Sans" w:ascii="Open Sans" w:hAnsi="Open Sans"/>
          <w:i/>
          <w:iCs/>
          <w:color w:val="212529"/>
          <w:shd w:fill="FFFFFF" w:val="clear"/>
        </w:rPr>
        <w:t>PostgreSQL</w:t>
      </w:r>
      <w:r>
        <w:rPr>
          <w:rFonts w:cs="Open Sans" w:ascii="Open Sans" w:hAnsi="Open Sans"/>
          <w:color w:val="212529"/>
          <w:shd w:fill="FFFFFF" w:val="clear"/>
        </w:rPr>
        <w:t> [online]. [cit. 2021-5-2]. Dostupné z: https://www.postgresql.org/about/</w:t>
      </w:r>
      <w:r>
        <w:rPr/>
        <w:t xml:space="preserve"> </w:t>
      </w:r>
    </w:p>
    <w:p>
      <w:pPr>
        <w:pStyle w:val="Normal"/>
        <w:spacing w:lineRule="auto" w:line="360"/>
        <w:rPr>
          <w:highlight w:val="lightGray"/>
        </w:rPr>
      </w:pPr>
      <w:r>
        <w:rPr/>
        <w:t>[13]</w:t>
        <w:tab/>
      </w:r>
      <w:r>
        <w:rPr>
          <w:rFonts w:cs="Open Sans" w:ascii="Open Sans" w:hAnsi="Open Sans"/>
          <w:i/>
          <w:iCs/>
          <w:color w:val="212529"/>
          <w:shd w:fill="FFFFFF" w:val="clear"/>
        </w:rPr>
        <w:t>GitHub - geoserver: Official GeoServer repository</w:t>
      </w:r>
      <w:r>
        <w:rPr>
          <w:rFonts w:cs="Open Sans" w:ascii="Open Sans" w:hAnsi="Open Sans"/>
          <w:color w:val="212529"/>
          <w:shd w:fill="FFFFFF" w:val="clear"/>
        </w:rPr>
        <w:t> [online]. [cit. 2021-5-2]. Dostupné z: https://github.com/geoserver/geoserver</w:t>
      </w:r>
    </w:p>
    <w:p>
      <w:pPr>
        <w:pStyle w:val="Normal"/>
        <w:spacing w:lineRule="auto" w:line="360"/>
        <w:rPr>
          <w:highlight w:val="lightGray"/>
        </w:rPr>
      </w:pPr>
      <w:r>
        <w:rPr/>
        <w:t>[14]</w:t>
        <w:tab/>
      </w:r>
      <w:r>
        <w:rPr>
          <w:rFonts w:cs="Open Sans" w:ascii="Open Sans" w:hAnsi="Open Sans"/>
          <w:color w:val="212529"/>
          <w:shd w:fill="FFFFFF" w:val="clear"/>
        </w:rPr>
        <w:t>About - GeoServer. </w:t>
      </w:r>
      <w:r>
        <w:rPr>
          <w:rFonts w:cs="Open Sans" w:ascii="Open Sans" w:hAnsi="Open Sans"/>
          <w:i/>
          <w:iCs/>
          <w:color w:val="212529"/>
          <w:shd w:fill="FFFFFF" w:val="clear"/>
        </w:rPr>
        <w:t>GeoServer</w:t>
      </w:r>
      <w:r>
        <w:rPr>
          <w:rFonts w:cs="Open Sans" w:ascii="Open Sans" w:hAnsi="Open Sans"/>
          <w:color w:val="212529"/>
          <w:shd w:fill="FFFFFF" w:val="clear"/>
        </w:rPr>
        <w:t> [online]. [cit. 2021-5-2]. Dostupné z: http://geoserver.org/about/</w:t>
      </w:r>
      <w:r>
        <w:rPr/>
        <w:t xml:space="preserve"> </w:t>
      </w:r>
      <w:r>
        <w:br w:type="page"/>
      </w:r>
    </w:p>
    <w:p>
      <w:pPr>
        <w:pStyle w:val="Heading1"/>
        <w:numPr>
          <w:ilvl w:val="0"/>
          <w:numId w:val="0"/>
        </w:numPr>
        <w:spacing w:lineRule="auto" w:line="360"/>
        <w:ind w:left="432" w:hanging="432"/>
        <w:rPr>
          <w:highlight w:val="lightGray"/>
        </w:rPr>
      </w:pPr>
      <w:bookmarkStart w:id="73" w:name="_Toc71551023"/>
      <w:r>
        <w:rPr/>
        <w:t>Seznam obrázků</w:t>
      </w:r>
      <w:bookmarkEnd w:id="73"/>
    </w:p>
    <w:p>
      <w:pPr>
        <w:pStyle w:val="Tableoffigures"/>
        <w:tabs>
          <w:tab w:val="clear" w:pos="708"/>
          <w:tab w:val="right" w:pos="8380" w:leader="dot"/>
        </w:tabs>
        <w:rPr>
          <w:rFonts w:eastAsia="" w:eastAsiaTheme="minorEastAsia"/>
          <w:lang w:val="en-GB" w:eastAsia="en-GB"/>
        </w:rPr>
      </w:pPr>
      <w:r>
        <w:fldChar w:fldCharType="begin"/>
      </w:r>
      <w:r>
        <w:rPr>
          <w:rStyle w:val="IndexLink"/>
        </w:rPr>
        <w:instrText> TOC \c "Obr. " </w:instrText>
      </w:r>
      <w:r>
        <w:rPr>
          <w:rStyle w:val="IndexLink"/>
        </w:rPr>
        <w:fldChar w:fldCharType="separate"/>
      </w:r>
      <w:r>
        <w:fldChar w:fldCharType="begin"/>
      </w:r>
      <w:r>
        <w:rPr>
          <w:rStyle w:val="IndexLink"/>
        </w:rPr>
        <w:instrText> HYPERLINK "../../../../../../D:/Skola_zaloha/DP/Text/DP.docx" \l "_Toc71550959"</w:instrText>
      </w:r>
      <w:r>
        <w:rPr>
          <w:rStyle w:val="IndexLink"/>
        </w:rPr>
        <w:fldChar w:fldCharType="separate"/>
      </w:r>
      <w:r>
        <w:rPr>
          <w:rStyle w:val="IndexLink"/>
        </w:rPr>
        <w:t>Obr.  1: Rozložení LUCAS bodů měřených v roce 2018</w:t>
      </w:r>
      <w:r>
        <w:rPr>
          <w:rStyle w:val="IndexLink"/>
        </w:rPr>
        <w:fldChar w:fldCharType="end"/>
      </w:r>
      <w:r>
        <w:rPr>
          <w:vanish w:val="false"/>
        </w:rPr>
        <w:tab/>
        <w:t>12</w:t>
      </w:r>
    </w:p>
    <w:p>
      <w:pPr>
        <w:pStyle w:val="Tableoffigures"/>
        <w:tabs>
          <w:tab w:val="clear" w:pos="708"/>
          <w:tab w:val="right" w:pos="8380" w:leader="dot"/>
        </w:tabs>
        <w:rPr>
          <w:rFonts w:eastAsia="" w:eastAsiaTheme="minorEastAsia"/>
          <w:lang w:val="en-GB" w:eastAsia="en-GB"/>
        </w:rPr>
      </w:pPr>
      <w:r>
        <w:fldChar w:fldCharType="begin"/>
      </w:r>
      <w:r>
        <w:rPr>
          <w:rStyle w:val="IndexLink"/>
        </w:rPr>
        <w:instrText> HYPERLINK "../../../../../../D:/Skola_zaloha/DP/Text/DP.docx" \l "_Toc71550960"</w:instrText>
      </w:r>
      <w:r>
        <w:rPr>
          <w:rStyle w:val="IndexLink"/>
        </w:rPr>
        <w:fldChar w:fldCharType="separate"/>
      </w:r>
      <w:r>
        <w:rPr>
          <w:rStyle w:val="IndexLink"/>
        </w:rPr>
        <w:t>Obr.  2: Ukázka dotazníku LUCAS [4]</w:t>
      </w:r>
      <w:r>
        <w:rPr>
          <w:rStyle w:val="IndexLink"/>
        </w:rPr>
        <w:fldChar w:fldCharType="end"/>
      </w:r>
      <w:r>
        <w:rPr>
          <w:vanish w:val="false"/>
        </w:rPr>
        <w:tab/>
        <w:t>13</w:t>
      </w:r>
    </w:p>
    <w:p>
      <w:pPr>
        <w:pStyle w:val="Tableoffigures"/>
        <w:tabs>
          <w:tab w:val="clear" w:pos="708"/>
          <w:tab w:val="right" w:pos="8380" w:leader="dot"/>
        </w:tabs>
        <w:rPr>
          <w:rFonts w:eastAsia="" w:eastAsiaTheme="minorEastAsia"/>
          <w:lang w:val="en-GB" w:eastAsia="en-GB"/>
        </w:rPr>
      </w:pPr>
      <w:r>
        <w:fldChar w:fldCharType="begin"/>
      </w:r>
      <w:r>
        <w:rPr>
          <w:rStyle w:val="IndexLink"/>
        </w:rPr>
        <w:instrText> HYPERLINK "../../../../../../D:/Skola_zaloha/DP/Text/DP.docx" \l "_Toc71550961"</w:instrText>
      </w:r>
      <w:r>
        <w:rPr>
          <w:rStyle w:val="IndexLink"/>
        </w:rPr>
        <w:fldChar w:fldCharType="separate"/>
      </w:r>
      <w:r>
        <w:rPr>
          <w:rStyle w:val="IndexLink"/>
        </w:rPr>
        <w:t xml:space="preserve">Obr.  3: Land cover třídy </w:t>
      </w:r>
      <w:r>
        <w:rPr>
          <w:rStyle w:val="IndexLink"/>
        </w:rPr>
        <w:fldChar w:fldCharType="end"/>
      </w:r>
      <w:r>
        <w:rPr>
          <w:highlight w:val="darkYellow"/>
        </w:rPr>
        <w:t>[2]</w:t>
      </w:r>
      <w:r>
        <w:rPr>
          <w:vanish w:val="false"/>
        </w:rPr>
        <w:tab/>
        <w:t>15</w:t>
      </w:r>
    </w:p>
    <w:p>
      <w:pPr>
        <w:pStyle w:val="Tableoffigures"/>
        <w:tabs>
          <w:tab w:val="clear" w:pos="708"/>
          <w:tab w:val="right" w:pos="8380" w:leader="dot"/>
        </w:tabs>
        <w:rPr>
          <w:rFonts w:eastAsia="" w:eastAsiaTheme="minorEastAsia"/>
          <w:lang w:val="en-GB" w:eastAsia="en-GB"/>
        </w:rPr>
      </w:pPr>
      <w:r>
        <w:fldChar w:fldCharType="begin"/>
      </w:r>
      <w:r>
        <w:rPr>
          <w:rStyle w:val="IndexLink"/>
        </w:rPr>
        <w:instrText> HYPERLINK "../../../../../../D:/Skola_zaloha/DP/Text/DP.docx" \l "_Toc71550962"</w:instrText>
      </w:r>
      <w:r>
        <w:rPr>
          <w:rStyle w:val="IndexLink"/>
        </w:rPr>
        <w:fldChar w:fldCharType="separate"/>
      </w:r>
      <w:r>
        <w:rPr>
          <w:rStyle w:val="IndexLink"/>
        </w:rPr>
        <w:t xml:space="preserve">Obr.  4: Land use třídy </w:t>
      </w:r>
      <w:r>
        <w:rPr>
          <w:rStyle w:val="IndexLink"/>
        </w:rPr>
        <w:fldChar w:fldCharType="end"/>
      </w:r>
      <w:r>
        <w:rPr>
          <w:highlight w:val="darkYellow"/>
        </w:rPr>
        <w:t>[2]</w:t>
      </w:r>
      <w:r>
        <w:rPr>
          <w:vanish w:val="false"/>
        </w:rPr>
        <w:tab/>
        <w:t>16</w:t>
      </w:r>
    </w:p>
    <w:p>
      <w:pPr>
        <w:pStyle w:val="Tableoffigures"/>
        <w:tabs>
          <w:tab w:val="clear" w:pos="708"/>
          <w:tab w:val="right" w:pos="8380" w:leader="dot"/>
        </w:tabs>
        <w:rPr>
          <w:rFonts w:eastAsia="" w:eastAsiaTheme="minorEastAsia"/>
          <w:lang w:val="en-GB" w:eastAsia="en-GB"/>
        </w:rPr>
      </w:pPr>
      <w:r>
        <w:fldChar w:fldCharType="begin"/>
      </w:r>
      <w:r>
        <w:rPr>
          <w:rStyle w:val="IndexLink"/>
        </w:rPr>
        <w:instrText> HYPERLINK "../../../../../../D:/Skola_zaloha/DP/Text/DP.docx" \l "_Toc71550963"</w:instrText>
      </w:r>
      <w:r>
        <w:rPr>
          <w:rStyle w:val="IndexLink"/>
        </w:rPr>
        <w:fldChar w:fldCharType="separate"/>
      </w:r>
      <w:r>
        <w:rPr>
          <w:rStyle w:val="IndexLink"/>
        </w:rPr>
        <w:t>Obr.  5: Ukázka souboru obsahujícího SQL příkazy pro změnu hodnot atributů</w:t>
      </w:r>
      <w:r>
        <w:rPr>
          <w:rStyle w:val="IndexLink"/>
        </w:rPr>
        <w:fldChar w:fldCharType="end"/>
      </w:r>
      <w:r>
        <w:rPr>
          <w:vanish w:val="false"/>
        </w:rPr>
        <w:tab/>
        <w:t>21</w:t>
      </w:r>
    </w:p>
    <w:p>
      <w:pPr>
        <w:pStyle w:val="Tableoffigures"/>
        <w:tabs>
          <w:tab w:val="clear" w:pos="708"/>
          <w:tab w:val="right" w:pos="8380" w:leader="dot"/>
        </w:tabs>
        <w:rPr>
          <w:rFonts w:eastAsia="" w:eastAsiaTheme="minorEastAsia"/>
          <w:lang w:val="en-GB" w:eastAsia="en-GB"/>
        </w:rPr>
      </w:pPr>
      <w:r>
        <w:fldChar w:fldCharType="begin"/>
      </w:r>
      <w:r>
        <w:rPr>
          <w:rStyle w:val="IndexLink"/>
        </w:rPr>
        <w:instrText> HYPERLINK "../../../../../../D:/Skola_zaloha/DP/Text/DP.docx" \l "_Toc71550964"</w:instrText>
      </w:r>
      <w:r>
        <w:rPr>
          <w:rStyle w:val="IndexLink"/>
        </w:rPr>
        <w:fldChar w:fldCharType="separate"/>
      </w:r>
      <w:r>
        <w:rPr>
          <w:rStyle w:val="IndexLink"/>
        </w:rPr>
        <w:t xml:space="preserve">Obr.  6: Logo QGIS </w:t>
      </w:r>
      <w:r>
        <w:rPr>
          <w:rStyle w:val="IndexLink"/>
        </w:rPr>
        <w:fldChar w:fldCharType="end"/>
      </w:r>
      <w:r>
        <w:rPr>
          <w:highlight w:val="darkYellow"/>
        </w:rPr>
        <w:t>[7]</w:t>
      </w:r>
      <w:r>
        <w:rPr>
          <w:vanish w:val="false"/>
        </w:rPr>
        <w:tab/>
        <w:t>30</w:t>
      </w:r>
    </w:p>
    <w:p>
      <w:pPr>
        <w:pStyle w:val="Tableoffigures"/>
        <w:tabs>
          <w:tab w:val="clear" w:pos="708"/>
          <w:tab w:val="right" w:pos="8380" w:leader="dot"/>
        </w:tabs>
        <w:rPr>
          <w:rFonts w:eastAsia="" w:eastAsiaTheme="minorEastAsia"/>
          <w:lang w:val="en-GB" w:eastAsia="en-GB"/>
        </w:rPr>
      </w:pPr>
      <w:r>
        <w:fldChar w:fldCharType="begin"/>
      </w:r>
      <w:r>
        <w:rPr>
          <w:rStyle w:val="IndexLink"/>
        </w:rPr>
        <w:instrText> HYPERLINK "../../../../../../D:/Skola_zaloha/DP/Text/DP.docx" \l "_Toc71550965"</w:instrText>
      </w:r>
      <w:r>
        <w:rPr>
          <w:rStyle w:val="IndexLink"/>
        </w:rPr>
        <w:fldChar w:fldCharType="separate"/>
      </w:r>
      <w:r>
        <w:rPr>
          <w:rStyle w:val="IndexLink"/>
        </w:rPr>
        <w:t>Obr.  7: Logo Python [</w:t>
      </w:r>
      <w:r>
        <w:rPr>
          <w:rStyle w:val="IndexLink"/>
        </w:rPr>
        <w:fldChar w:fldCharType="end"/>
      </w:r>
      <w:r>
        <w:rPr>
          <w:rFonts w:cs="Arial" w:ascii="Arial" w:hAnsi="Arial"/>
          <w:highlight w:val="darkYellow"/>
        </w:rPr>
        <w:t>9</w:t>
      </w:r>
      <w:r>
        <w:rPr>
          <w:rFonts w:cs="Arial" w:ascii="Arial" w:hAnsi="Arial"/>
        </w:rPr>
        <w:t>]</w:t>
      </w:r>
      <w:r>
        <w:rPr>
          <w:vanish w:val="false"/>
        </w:rPr>
        <w:tab/>
        <w:t>31</w:t>
      </w:r>
    </w:p>
    <w:p>
      <w:pPr>
        <w:pStyle w:val="Tableoffigures"/>
        <w:tabs>
          <w:tab w:val="clear" w:pos="708"/>
          <w:tab w:val="right" w:pos="8380" w:leader="dot"/>
        </w:tabs>
        <w:rPr>
          <w:rFonts w:eastAsia="" w:eastAsiaTheme="minorEastAsia"/>
          <w:lang w:val="en-GB" w:eastAsia="en-GB"/>
        </w:rPr>
      </w:pPr>
      <w:r>
        <w:fldChar w:fldCharType="begin"/>
      </w:r>
      <w:r>
        <w:rPr>
          <w:rStyle w:val="IndexLink"/>
        </w:rPr>
        <w:instrText> HYPERLINK "../../../../../../D:/Skola_zaloha/DP/Text/DP.docx" \l "_Toc71550966"</w:instrText>
      </w:r>
      <w:r>
        <w:rPr>
          <w:rStyle w:val="IndexLink"/>
        </w:rPr>
        <w:fldChar w:fldCharType="separate"/>
      </w:r>
      <w:r>
        <w:rPr>
          <w:rStyle w:val="IndexLink"/>
        </w:rPr>
        <w:t xml:space="preserve">Obr.  8: Logo PostgreSQL </w:t>
      </w:r>
      <w:r>
        <w:rPr>
          <w:rStyle w:val="IndexLink"/>
        </w:rPr>
        <w:fldChar w:fldCharType="end"/>
      </w:r>
      <w:r>
        <w:rPr>
          <w:highlight w:val="darkYellow"/>
        </w:rPr>
        <w:t>[11]</w:t>
      </w:r>
      <w:r>
        <w:rPr>
          <w:vanish w:val="false"/>
        </w:rPr>
        <w:tab/>
        <w:t>31</w:t>
      </w:r>
    </w:p>
    <w:p>
      <w:pPr>
        <w:pStyle w:val="Tableoffigures"/>
        <w:tabs>
          <w:tab w:val="clear" w:pos="708"/>
          <w:tab w:val="right" w:pos="8380" w:leader="dot"/>
        </w:tabs>
        <w:rPr>
          <w:rFonts w:eastAsia="" w:eastAsiaTheme="minorEastAsia"/>
          <w:lang w:val="en-GB" w:eastAsia="en-GB"/>
        </w:rPr>
      </w:pPr>
      <w:r>
        <w:fldChar w:fldCharType="begin"/>
      </w:r>
      <w:r>
        <w:rPr>
          <w:rStyle w:val="IndexLink"/>
        </w:rPr>
        <w:instrText> HYPERLINK "../../../../../../D:/Skola_zaloha/DP/Text/DP.docx" \l "_Toc71550967"</w:instrText>
      </w:r>
      <w:r>
        <w:rPr>
          <w:rStyle w:val="IndexLink"/>
        </w:rPr>
        <w:fldChar w:fldCharType="separate"/>
      </w:r>
      <w:r>
        <w:rPr>
          <w:rStyle w:val="IndexLink"/>
        </w:rPr>
        <w:t>Obr.  9: Logo GeoServer [</w:t>
      </w:r>
      <w:r>
        <w:rPr>
          <w:rStyle w:val="IndexLink"/>
        </w:rPr>
        <w:fldChar w:fldCharType="end"/>
      </w:r>
      <w:r>
        <w:rPr>
          <w:highlight w:val="darkYellow"/>
        </w:rPr>
        <w:t>13</w:t>
      </w:r>
      <w:r>
        <w:rPr/>
        <w:t>]</w:t>
      </w:r>
      <w:r>
        <w:rPr>
          <w:vanish w:val="false"/>
        </w:rPr>
        <w:tab/>
        <w:t>32</w:t>
      </w:r>
    </w:p>
    <w:p>
      <w:pPr>
        <w:pStyle w:val="Tableoffigures"/>
        <w:tabs>
          <w:tab w:val="clear" w:pos="708"/>
          <w:tab w:val="right" w:pos="8380" w:leader="dot"/>
        </w:tabs>
        <w:rPr>
          <w:rFonts w:eastAsia="" w:eastAsiaTheme="minorEastAsia"/>
          <w:lang w:val="en-GB" w:eastAsia="en-GB"/>
        </w:rPr>
      </w:pPr>
      <w:r>
        <w:fldChar w:fldCharType="begin"/>
      </w:r>
      <w:r>
        <w:rPr>
          <w:rStyle w:val="IndexLink"/>
        </w:rPr>
        <w:instrText> HYPERLINK "../../../../../../D:/Skola_zaloha/DP/Text/DP.docx" \l "_Toc71550968"</w:instrText>
      </w:r>
      <w:r>
        <w:rPr>
          <w:rStyle w:val="IndexLink"/>
        </w:rPr>
        <w:fldChar w:fldCharType="separate"/>
      </w:r>
      <w:r>
        <w:rPr>
          <w:rStyle w:val="IndexLink"/>
        </w:rPr>
        <w:t>Obr.  10: Diagram popisující průběh prací</w:t>
      </w:r>
      <w:r>
        <w:rPr>
          <w:rStyle w:val="IndexLink"/>
        </w:rPr>
        <w:fldChar w:fldCharType="end"/>
      </w:r>
      <w:r>
        <w:rPr>
          <w:vanish w:val="false"/>
        </w:rPr>
        <w:tab/>
        <w:t>33</w:t>
      </w:r>
    </w:p>
    <w:p>
      <w:pPr>
        <w:pStyle w:val="Tableoffigures"/>
        <w:tabs>
          <w:tab w:val="clear" w:pos="708"/>
          <w:tab w:val="right" w:pos="8380" w:leader="dot"/>
        </w:tabs>
        <w:rPr>
          <w:rFonts w:eastAsia="" w:eastAsiaTheme="minorEastAsia"/>
          <w:lang w:val="en-GB" w:eastAsia="en-GB"/>
        </w:rPr>
      </w:pPr>
      <w:hyperlink w:anchor="_Toc71550969">
        <w:r>
          <w:rPr>
            <w:rStyle w:val="IndexLink"/>
          </w:rPr>
          <w:t>Obr.  11: Kombinace prostorového a atributového dotazu (xml)</w:t>
        </w:r>
        <w:r>
          <w:rPr>
            <w:webHidden/>
          </w:rPr>
          <w:fldChar w:fldCharType="begin"/>
        </w:r>
        <w:r>
          <w:rPr>
            <w:webHidden/>
          </w:rPr>
          <w:instrText>PAGEREF _Toc71550969 \h</w:instrText>
        </w:r>
        <w:r>
          <w:rPr>
            <w:webHidden/>
          </w:rPr>
          <w:fldChar w:fldCharType="separate"/>
        </w:r>
        <w:r>
          <w:rPr>
            <w:rStyle w:val="IndexLink"/>
            <w:vanish w:val="false"/>
          </w:rPr>
          <w:tab/>
          <w:t>36</w:t>
        </w:r>
        <w:r>
          <w:rPr>
            <w:webHidden/>
          </w:rPr>
          <w:fldChar w:fldCharType="end"/>
        </w:r>
      </w:hyperlink>
    </w:p>
    <w:p>
      <w:pPr>
        <w:pStyle w:val="Tableoffigures"/>
        <w:tabs>
          <w:tab w:val="clear" w:pos="708"/>
          <w:tab w:val="right" w:pos="8380" w:leader="dot"/>
        </w:tabs>
        <w:rPr>
          <w:rFonts w:eastAsia="" w:eastAsiaTheme="minorEastAsia"/>
          <w:lang w:val="en-GB" w:eastAsia="en-GB"/>
        </w:rPr>
      </w:pPr>
      <w:r>
        <w:fldChar w:fldCharType="begin"/>
      </w:r>
      <w:r>
        <w:rPr>
          <w:rStyle w:val="IndexLink"/>
        </w:rPr>
        <w:instrText> HYPERLINK "../../../../../../D:/Skola_zaloha/DP/Text/DP.docx" \l "_Toc71550970"</w:instrText>
      </w:r>
      <w:r>
        <w:rPr>
          <w:rStyle w:val="IndexLink"/>
        </w:rPr>
        <w:fldChar w:fldCharType="separate"/>
      </w:r>
      <w:r>
        <w:rPr>
          <w:rStyle w:val="IndexLink"/>
        </w:rPr>
        <w:t>Obr.  122: Plugin Builder</w:t>
      </w:r>
      <w:r>
        <w:rPr>
          <w:rStyle w:val="IndexLink"/>
        </w:rPr>
        <w:fldChar w:fldCharType="end"/>
      </w:r>
      <w:r>
        <w:rPr>
          <w:vanish w:val="false"/>
        </w:rPr>
        <w:tab/>
        <w:t>38</w:t>
      </w:r>
    </w:p>
    <w:p>
      <w:pPr>
        <w:pStyle w:val="Tableoffigures"/>
        <w:tabs>
          <w:tab w:val="clear" w:pos="708"/>
          <w:tab w:val="right" w:pos="8380" w:leader="dot"/>
        </w:tabs>
        <w:rPr>
          <w:rFonts w:eastAsia="" w:eastAsiaTheme="minorEastAsia"/>
          <w:lang w:val="en-GB" w:eastAsia="en-GB"/>
        </w:rPr>
      </w:pPr>
      <w:r>
        <w:fldChar w:fldCharType="begin"/>
      </w:r>
      <w:r>
        <w:rPr>
          <w:rStyle w:val="IndexLink"/>
        </w:rPr>
        <w:instrText> HYPERLINK "../../../../../../D:/Skola_zaloha/DP/Text/DP.docx" \l "_Toc71550971"</w:instrText>
      </w:r>
      <w:r>
        <w:rPr>
          <w:rStyle w:val="IndexLink"/>
        </w:rPr>
        <w:fldChar w:fldCharType="separate"/>
      </w:r>
      <w:r>
        <w:rPr>
          <w:rStyle w:val="IndexLink"/>
        </w:rPr>
        <w:t>Obr.  133: Diagram popisující funkcionalitu zásuvného modulu</w:t>
      </w:r>
      <w:r>
        <w:rPr>
          <w:rStyle w:val="IndexLink"/>
        </w:rPr>
        <w:fldChar w:fldCharType="end"/>
      </w:r>
      <w:r>
        <w:rPr>
          <w:vanish w:val="false"/>
        </w:rPr>
        <w:tab/>
        <w:t>39</w:t>
      </w:r>
    </w:p>
    <w:p>
      <w:pPr>
        <w:pStyle w:val="Tableoffigures"/>
        <w:tabs>
          <w:tab w:val="clear" w:pos="708"/>
          <w:tab w:val="right" w:pos="8380" w:leader="dot"/>
        </w:tabs>
        <w:rPr>
          <w:rFonts w:eastAsia="" w:eastAsiaTheme="minorEastAsia"/>
          <w:lang w:val="en-GB" w:eastAsia="en-GB"/>
        </w:rPr>
      </w:pPr>
      <w:r>
        <w:fldChar w:fldCharType="begin"/>
      </w:r>
      <w:r>
        <w:rPr>
          <w:rStyle w:val="IndexLink"/>
        </w:rPr>
        <w:instrText> HYPERLINK "../../../../../../D:/Skola_zaloha/DP/Text/DP.docx" \l "_Toc71550972"</w:instrText>
      </w:r>
      <w:r>
        <w:rPr>
          <w:rStyle w:val="IndexLink"/>
        </w:rPr>
        <w:fldChar w:fldCharType="separate"/>
      </w:r>
      <w:r>
        <w:rPr>
          <w:rStyle w:val="IndexLink"/>
        </w:rPr>
        <w:t>Obr.  14: Soubor json definující agregaci tříd</w:t>
      </w:r>
      <w:r>
        <w:rPr>
          <w:rStyle w:val="IndexLink"/>
        </w:rPr>
        <w:fldChar w:fldCharType="end"/>
      </w:r>
      <w:r>
        <w:rPr>
          <w:vanish w:val="false"/>
        </w:rPr>
        <w:tab/>
        <w:t>42</w:t>
      </w:r>
      <w:r>
        <w:rPr>
          <w:vanish w:val="false"/>
        </w:rPr>
        <w:fldChar w:fldCharType="end"/>
      </w:r>
    </w:p>
    <w:p>
      <w:pPr>
        <w:pStyle w:val="Contents1"/>
        <w:rPr/>
      </w:pPr>
      <w:r>
        <w:rPr/>
      </w:r>
    </w:p>
    <w:p>
      <w:pPr>
        <w:pStyle w:val="Normal"/>
        <w:spacing w:lineRule="auto" w:line="360"/>
        <w:rPr>
          <w:sz w:val="24"/>
          <w:szCs w:val="24"/>
        </w:rPr>
      </w:pPr>
      <w:r>
        <w:rPr>
          <w:sz w:val="24"/>
          <w:szCs w:val="24"/>
        </w:rPr>
      </w:r>
      <w:r>
        <w:br w:type="page"/>
      </w:r>
    </w:p>
    <w:p>
      <w:pPr>
        <w:pStyle w:val="Heading1"/>
        <w:numPr>
          <w:ilvl w:val="0"/>
          <w:numId w:val="0"/>
        </w:numPr>
        <w:spacing w:lineRule="auto" w:line="360"/>
        <w:ind w:left="432" w:hanging="432"/>
        <w:rPr/>
      </w:pPr>
      <w:bookmarkStart w:id="74" w:name="_Toc71551024"/>
      <w:r>
        <w:rPr/>
        <w:t>Seznam tabulek</w:t>
      </w:r>
      <w:bookmarkEnd w:id="74"/>
    </w:p>
    <w:p>
      <w:pPr>
        <w:pStyle w:val="Tableoffigures"/>
        <w:tabs>
          <w:tab w:val="clear" w:pos="708"/>
          <w:tab w:val="right" w:pos="8380" w:leader="dot"/>
        </w:tabs>
        <w:rPr>
          <w:rFonts w:eastAsia="" w:eastAsiaTheme="minorEastAsia"/>
          <w:lang w:val="en-GB" w:eastAsia="en-GB"/>
        </w:rPr>
      </w:pPr>
      <w:r>
        <w:fldChar w:fldCharType="begin"/>
      </w:r>
      <w:r>
        <w:rPr>
          <w:rStyle w:val="IndexLink"/>
        </w:rPr>
        <w:instrText> TOC \c "Tab." </w:instrText>
      </w:r>
      <w:r>
        <w:rPr>
          <w:rStyle w:val="IndexLink"/>
        </w:rPr>
        <w:fldChar w:fldCharType="separate"/>
      </w:r>
      <w:hyperlink w:anchor="_Toc71550947">
        <w:r>
          <w:rPr>
            <w:rStyle w:val="IndexLink"/>
          </w:rPr>
          <w:t>Tab. 1: Rozsah LUCAS</w:t>
        </w:r>
        <w:r>
          <w:rPr>
            <w:webHidden/>
          </w:rPr>
          <w:fldChar w:fldCharType="begin"/>
        </w:r>
        <w:r>
          <w:rPr>
            <w:webHidden/>
          </w:rPr>
          <w:instrText>PAGEREF _Toc71550947 \h</w:instrText>
        </w:r>
        <w:r>
          <w:rPr>
            <w:webHidden/>
          </w:rPr>
          <w:fldChar w:fldCharType="separate"/>
        </w:r>
        <w:r>
          <w:rPr>
            <w:rStyle w:val="IndexLink"/>
            <w:vanish w:val="false"/>
          </w:rPr>
          <w:tab/>
          <w:t>12</w:t>
        </w:r>
        <w:r>
          <w:rPr>
            <w:webHidden/>
          </w:rPr>
          <w:fldChar w:fldCharType="end"/>
        </w:r>
      </w:hyperlink>
    </w:p>
    <w:p>
      <w:pPr>
        <w:pStyle w:val="Tableoffigures"/>
        <w:tabs>
          <w:tab w:val="clear" w:pos="708"/>
          <w:tab w:val="right" w:pos="8380" w:leader="dot"/>
        </w:tabs>
        <w:rPr>
          <w:rFonts w:eastAsia="" w:eastAsiaTheme="minorEastAsia"/>
          <w:lang w:val="en-GB" w:eastAsia="en-GB"/>
        </w:rPr>
      </w:pPr>
      <w:hyperlink w:anchor="_Toc71550948">
        <w:r>
          <w:rPr>
            <w:rStyle w:val="IndexLink"/>
          </w:rPr>
          <w:t>Tab. 2: Počet LUCAS atributů</w:t>
        </w:r>
        <w:r>
          <w:rPr>
            <w:webHidden/>
          </w:rPr>
          <w:fldChar w:fldCharType="begin"/>
        </w:r>
        <w:r>
          <w:rPr>
            <w:webHidden/>
          </w:rPr>
          <w:instrText>PAGEREF _Toc71550948 \h</w:instrText>
        </w:r>
        <w:r>
          <w:rPr>
            <w:webHidden/>
          </w:rPr>
          <w:fldChar w:fldCharType="separate"/>
        </w:r>
        <w:r>
          <w:rPr>
            <w:rStyle w:val="IndexLink"/>
            <w:vanish w:val="false"/>
          </w:rPr>
          <w:tab/>
          <w:t>18</w:t>
        </w:r>
        <w:r>
          <w:rPr>
            <w:webHidden/>
          </w:rPr>
          <w:fldChar w:fldCharType="end"/>
        </w:r>
      </w:hyperlink>
    </w:p>
    <w:p>
      <w:pPr>
        <w:pStyle w:val="Tableoffigures"/>
        <w:tabs>
          <w:tab w:val="clear" w:pos="708"/>
          <w:tab w:val="right" w:pos="8380" w:leader="dot"/>
        </w:tabs>
        <w:rPr>
          <w:rFonts w:eastAsia="" w:eastAsiaTheme="minorEastAsia"/>
          <w:lang w:val="en-GB" w:eastAsia="en-GB"/>
        </w:rPr>
      </w:pPr>
      <w:hyperlink w:anchor="_Toc71550949">
        <w:r>
          <w:rPr>
            <w:rStyle w:val="IndexLink"/>
          </w:rPr>
          <w:t>Tab. 3: Změny názvů atributů</w:t>
        </w:r>
        <w:r>
          <w:rPr>
            <w:webHidden/>
          </w:rPr>
          <w:fldChar w:fldCharType="begin"/>
        </w:r>
        <w:r>
          <w:rPr>
            <w:webHidden/>
          </w:rPr>
          <w:instrText>PAGEREF _Toc71550949 \h</w:instrText>
        </w:r>
        <w:r>
          <w:rPr>
            <w:webHidden/>
          </w:rPr>
          <w:fldChar w:fldCharType="separate"/>
        </w:r>
        <w:r>
          <w:rPr>
            <w:rStyle w:val="IndexLink"/>
            <w:vanish w:val="false"/>
          </w:rPr>
          <w:tab/>
          <w:t>20</w:t>
        </w:r>
        <w:r>
          <w:rPr>
            <w:webHidden/>
          </w:rPr>
          <w:fldChar w:fldCharType="end"/>
        </w:r>
      </w:hyperlink>
    </w:p>
    <w:p>
      <w:pPr>
        <w:pStyle w:val="Tableoffigures"/>
        <w:tabs>
          <w:tab w:val="clear" w:pos="708"/>
          <w:tab w:val="right" w:pos="8380" w:leader="dot"/>
        </w:tabs>
        <w:rPr>
          <w:rFonts w:eastAsia="" w:eastAsiaTheme="minorEastAsia"/>
          <w:lang w:val="en-GB" w:eastAsia="en-GB"/>
        </w:rPr>
      </w:pPr>
      <w:hyperlink w:anchor="_Toc71550950">
        <w:r>
          <w:rPr>
            <w:rStyle w:val="IndexLink"/>
          </w:rPr>
          <w:t>Tab. 4: Změna hodnot atributu lc_lu_special_remark</w:t>
        </w:r>
        <w:r>
          <w:rPr>
            <w:webHidden/>
          </w:rPr>
          <w:fldChar w:fldCharType="begin"/>
        </w:r>
        <w:r>
          <w:rPr>
            <w:webHidden/>
          </w:rPr>
          <w:instrText>PAGEREF _Toc71550950 \h</w:instrText>
        </w:r>
        <w:r>
          <w:rPr>
            <w:webHidden/>
          </w:rPr>
          <w:fldChar w:fldCharType="separate"/>
        </w:r>
        <w:r>
          <w:rPr>
            <w:rStyle w:val="IndexLink"/>
            <w:vanish w:val="false"/>
          </w:rPr>
          <w:tab/>
          <w:t>20</w:t>
        </w:r>
        <w:r>
          <w:rPr>
            <w:webHidden/>
          </w:rPr>
          <w:fldChar w:fldCharType="end"/>
        </w:r>
      </w:hyperlink>
    </w:p>
    <w:p>
      <w:pPr>
        <w:pStyle w:val="Tableoffigures"/>
        <w:tabs>
          <w:tab w:val="clear" w:pos="708"/>
          <w:tab w:val="right" w:pos="8380" w:leader="dot"/>
        </w:tabs>
        <w:rPr>
          <w:rFonts w:eastAsia="" w:eastAsiaTheme="minorEastAsia"/>
          <w:lang w:val="en-GB" w:eastAsia="en-GB"/>
        </w:rPr>
      </w:pPr>
      <w:hyperlink w:anchor="_Toc71550951">
        <w:r>
          <w:rPr>
            <w:rStyle w:val="IndexLink"/>
          </w:rPr>
          <w:t>Tab. 5: Hodnoty atributu lc1_perc</w:t>
        </w:r>
        <w:r>
          <w:rPr>
            <w:webHidden/>
          </w:rPr>
          <w:fldChar w:fldCharType="begin"/>
        </w:r>
        <w:r>
          <w:rPr>
            <w:webHidden/>
          </w:rPr>
          <w:instrText>PAGEREF _Toc71550951 \h</w:instrText>
        </w:r>
        <w:r>
          <w:rPr>
            <w:webHidden/>
          </w:rPr>
          <w:fldChar w:fldCharType="separate"/>
        </w:r>
        <w:r>
          <w:rPr>
            <w:rStyle w:val="IndexLink"/>
            <w:vanish w:val="false"/>
          </w:rPr>
          <w:tab/>
          <w:t>23</w:t>
        </w:r>
        <w:r>
          <w:rPr>
            <w:webHidden/>
          </w:rPr>
          <w:fldChar w:fldCharType="end"/>
        </w:r>
      </w:hyperlink>
    </w:p>
    <w:p>
      <w:pPr>
        <w:pStyle w:val="Tableoffigures"/>
        <w:tabs>
          <w:tab w:val="clear" w:pos="708"/>
          <w:tab w:val="right" w:pos="8380" w:leader="dot"/>
        </w:tabs>
        <w:rPr>
          <w:rFonts w:eastAsia="" w:eastAsiaTheme="minorEastAsia"/>
          <w:lang w:val="en-GB" w:eastAsia="en-GB"/>
        </w:rPr>
      </w:pPr>
      <w:hyperlink w:anchor="_Toc71550952">
        <w:r>
          <w:rPr>
            <w:rStyle w:val="IndexLink"/>
          </w:rPr>
          <w:t>Tab. 6: Počet bodů atributu wm_delivery v letech</w:t>
        </w:r>
        <w:r>
          <w:rPr>
            <w:webHidden/>
          </w:rPr>
          <w:fldChar w:fldCharType="begin"/>
        </w:r>
        <w:r>
          <w:rPr>
            <w:webHidden/>
          </w:rPr>
          <w:instrText>PAGEREF _Toc71550952 \h</w:instrText>
        </w:r>
        <w:r>
          <w:rPr>
            <w:webHidden/>
          </w:rPr>
          <w:fldChar w:fldCharType="separate"/>
        </w:r>
        <w:r>
          <w:rPr>
            <w:rStyle w:val="IndexLink"/>
            <w:vanish w:val="false"/>
          </w:rPr>
          <w:tab/>
          <w:t>24</w:t>
        </w:r>
        <w:r>
          <w:rPr>
            <w:webHidden/>
          </w:rPr>
          <w:fldChar w:fldCharType="end"/>
        </w:r>
      </w:hyperlink>
    </w:p>
    <w:p>
      <w:pPr>
        <w:pStyle w:val="Tableoffigures"/>
        <w:tabs>
          <w:tab w:val="clear" w:pos="708"/>
          <w:tab w:val="right" w:pos="8380" w:leader="dot"/>
        </w:tabs>
        <w:rPr>
          <w:rFonts w:eastAsia="" w:eastAsiaTheme="minorEastAsia"/>
          <w:lang w:val="en-GB" w:eastAsia="en-GB"/>
        </w:rPr>
      </w:pPr>
      <w:hyperlink w:anchor="_Toc71550953">
        <w:r>
          <w:rPr>
            <w:rStyle w:val="IndexLink"/>
          </w:rPr>
          <w:t>Tab. 7: Změny datových typů atributů</w:t>
        </w:r>
        <w:r>
          <w:rPr>
            <w:webHidden/>
          </w:rPr>
          <w:fldChar w:fldCharType="begin"/>
        </w:r>
        <w:r>
          <w:rPr>
            <w:webHidden/>
          </w:rPr>
          <w:instrText>PAGEREF _Toc71550953 \h</w:instrText>
        </w:r>
        <w:r>
          <w:rPr>
            <w:webHidden/>
          </w:rPr>
          <w:fldChar w:fldCharType="separate"/>
        </w:r>
        <w:r>
          <w:rPr>
            <w:rStyle w:val="IndexLink"/>
            <w:vanish w:val="false"/>
          </w:rPr>
          <w:tab/>
          <w:t>26</w:t>
        </w:r>
        <w:r>
          <w:rPr>
            <w:webHidden/>
          </w:rPr>
          <w:fldChar w:fldCharType="end"/>
        </w:r>
      </w:hyperlink>
    </w:p>
    <w:p>
      <w:pPr>
        <w:pStyle w:val="Tableoffigures"/>
        <w:tabs>
          <w:tab w:val="clear" w:pos="708"/>
          <w:tab w:val="right" w:pos="8380" w:leader="dot"/>
        </w:tabs>
        <w:rPr>
          <w:rFonts w:eastAsia="" w:eastAsiaTheme="minorEastAsia"/>
          <w:lang w:val="en-GB" w:eastAsia="en-GB"/>
        </w:rPr>
      </w:pPr>
      <w:hyperlink w:anchor="_Toc71550954">
        <w:r>
          <w:rPr>
            <w:rStyle w:val="IndexLink"/>
          </w:rPr>
          <w:t>Tab. 8: Tabulka hodnot atributu grazing</w:t>
        </w:r>
        <w:r>
          <w:rPr>
            <w:webHidden/>
          </w:rPr>
          <w:fldChar w:fldCharType="begin"/>
        </w:r>
        <w:r>
          <w:rPr>
            <w:webHidden/>
          </w:rPr>
          <w:instrText>PAGEREF _Toc71550954 \h</w:instrText>
        </w:r>
        <w:r>
          <w:rPr>
            <w:webHidden/>
          </w:rPr>
          <w:fldChar w:fldCharType="separate"/>
        </w:r>
        <w:r>
          <w:rPr>
            <w:rStyle w:val="IndexLink"/>
            <w:vanish w:val="false"/>
          </w:rPr>
          <w:tab/>
          <w:t>26</w:t>
        </w:r>
        <w:r>
          <w:rPr>
            <w:webHidden/>
          </w:rPr>
          <w:fldChar w:fldCharType="end"/>
        </w:r>
      </w:hyperlink>
    </w:p>
    <w:p>
      <w:pPr>
        <w:pStyle w:val="Tableoffigures"/>
        <w:tabs>
          <w:tab w:val="clear" w:pos="708"/>
          <w:tab w:val="right" w:pos="8380" w:leader="dot"/>
        </w:tabs>
        <w:rPr>
          <w:rFonts w:eastAsia="" w:eastAsiaTheme="minorEastAsia"/>
          <w:lang w:val="en-GB" w:eastAsia="en-GB"/>
        </w:rPr>
      </w:pPr>
      <w:hyperlink w:anchor="_Toc71550955">
        <w:r>
          <w:rPr>
            <w:rStyle w:val="IndexLink"/>
          </w:rPr>
          <w:t>Tab. 9: Třídy atributů</w:t>
        </w:r>
        <w:r>
          <w:rPr>
            <w:webHidden/>
          </w:rPr>
          <w:fldChar w:fldCharType="begin"/>
        </w:r>
        <w:r>
          <w:rPr>
            <w:webHidden/>
          </w:rPr>
          <w:instrText>PAGEREF _Toc71550955 \h</w:instrText>
        </w:r>
        <w:r>
          <w:rPr>
            <w:webHidden/>
          </w:rPr>
          <w:fldChar w:fldCharType="separate"/>
        </w:r>
        <w:r>
          <w:rPr>
            <w:rStyle w:val="IndexLink"/>
            <w:vanish w:val="false"/>
          </w:rPr>
          <w:tab/>
          <w:t>41</w:t>
        </w:r>
        <w:r>
          <w:rPr>
            <w:webHidden/>
          </w:rPr>
          <w:fldChar w:fldCharType="end"/>
        </w:r>
      </w:hyperlink>
      <w:r>
        <w:rPr>
          <w:rStyle w:val="IndexLink"/>
          <w:vanish w:val="false"/>
        </w:rPr>
        <w:fldChar w:fldCharType="end"/>
      </w:r>
    </w:p>
    <w:p>
      <w:pPr>
        <w:pStyle w:val="Normal"/>
        <w:spacing w:lineRule="auto" w:line="360"/>
        <w:rPr>
          <w:rFonts w:ascii="Calibri Light" w:hAnsi="Calibri Light" w:eastAsia="" w:cs="" w:asciiTheme="majorHAnsi" w:cstheme="majorBidi" w:eastAsiaTheme="majorEastAsia" w:hAnsiTheme="majorHAnsi"/>
          <w:color w:val="2E74B5" w:themeColor="accent1" w:themeShade="bf"/>
          <w:sz w:val="32"/>
          <w:szCs w:val="32"/>
        </w:rPr>
      </w:pPr>
      <w:r>
        <w:rPr>
          <w:rFonts w:eastAsia="" w:cs="" w:cstheme="majorBidi" w:eastAsiaTheme="majorEastAsia" w:ascii="Calibri Light" w:hAnsi="Calibri Light"/>
          <w:color w:val="2E74B5" w:themeColor="accent1" w:themeShade="bf"/>
          <w:sz w:val="32"/>
          <w:szCs w:val="32"/>
        </w:rPr>
      </w:r>
      <w:r>
        <w:br w:type="page"/>
      </w:r>
    </w:p>
    <w:p>
      <w:pPr>
        <w:pStyle w:val="Heading1"/>
        <w:numPr>
          <w:ilvl w:val="0"/>
          <w:numId w:val="0"/>
        </w:numPr>
        <w:spacing w:lineRule="auto" w:line="360"/>
        <w:ind w:left="432" w:hanging="432"/>
        <w:rPr/>
      </w:pPr>
      <w:bookmarkStart w:id="75" w:name="_Toc71551025"/>
      <w:r>
        <w:rPr/>
        <w:t>Seznam zkratek</w:t>
      </w:r>
      <w:bookmarkEnd w:id="75"/>
    </w:p>
    <w:p>
      <w:pPr>
        <w:pStyle w:val="Normal"/>
        <w:rPr>
          <w:rFonts w:ascii="Times New Roman" w:hAnsi="Times New Roman" w:cs="Times New Roman"/>
          <w:sz w:val="24"/>
          <w:szCs w:val="24"/>
        </w:rPr>
      </w:pPr>
      <w:r>
        <w:rPr>
          <w:rFonts w:cs="Times New Roman" w:ascii="Times New Roman" w:hAnsi="Times New Roman"/>
          <w:sz w:val="24"/>
          <w:szCs w:val="24"/>
        </w:rPr>
        <w:t>AOI</w:t>
        <w:tab/>
        <w:tab/>
        <w:t>Area of interest</w:t>
      </w:r>
    </w:p>
    <w:p>
      <w:pPr>
        <w:pStyle w:val="Normal"/>
        <w:rPr>
          <w:rFonts w:ascii="Times New Roman" w:hAnsi="Times New Roman" w:cs="Times New Roman"/>
          <w:sz w:val="24"/>
          <w:szCs w:val="24"/>
        </w:rPr>
      </w:pPr>
      <w:r>
        <w:rPr>
          <w:rFonts w:cs="Times New Roman" w:ascii="Times New Roman" w:hAnsi="Times New Roman"/>
          <w:sz w:val="24"/>
          <w:szCs w:val="24"/>
        </w:rPr>
        <w:t>CORINE</w:t>
        <w:tab/>
        <w:t>Coordination of Information on the Environment</w:t>
      </w:r>
    </w:p>
    <w:p>
      <w:pPr>
        <w:pStyle w:val="Normal"/>
        <w:rPr>
          <w:rFonts w:ascii="Times New Roman" w:hAnsi="Times New Roman" w:cs="Times New Roman"/>
          <w:sz w:val="24"/>
          <w:szCs w:val="24"/>
        </w:rPr>
      </w:pPr>
      <w:r>
        <w:rPr>
          <w:rFonts w:cs="Times New Roman" w:ascii="Times New Roman" w:hAnsi="Times New Roman"/>
          <w:sz w:val="24"/>
          <w:szCs w:val="24"/>
        </w:rPr>
        <w:t>CSV</w:t>
        <w:tab/>
        <w:tab/>
        <w:t>Comma-separated values</w:t>
      </w:r>
    </w:p>
    <w:p>
      <w:pPr>
        <w:pStyle w:val="Normal"/>
        <w:rPr>
          <w:rFonts w:ascii="Times New Roman" w:hAnsi="Times New Roman" w:cs="Times New Roman"/>
          <w:sz w:val="24"/>
          <w:szCs w:val="24"/>
        </w:rPr>
      </w:pPr>
      <w:r>
        <w:rPr>
          <w:rFonts w:cs="Times New Roman" w:ascii="Times New Roman" w:hAnsi="Times New Roman"/>
          <w:sz w:val="24"/>
          <w:szCs w:val="24"/>
        </w:rPr>
        <w:t>EPSG</w:t>
        <w:tab/>
        <w:tab/>
        <w:t>European Petroleum Survey Group</w:t>
      </w:r>
    </w:p>
    <w:p>
      <w:pPr>
        <w:pStyle w:val="Normal"/>
        <w:rPr>
          <w:rFonts w:ascii="Times New Roman" w:hAnsi="Times New Roman" w:cs="Times New Roman"/>
          <w:sz w:val="24"/>
          <w:szCs w:val="24"/>
        </w:rPr>
      </w:pPr>
      <w:r>
        <w:rPr>
          <w:rFonts w:cs="Times New Roman" w:ascii="Times New Roman" w:hAnsi="Times New Roman"/>
          <w:sz w:val="24"/>
          <w:szCs w:val="24"/>
        </w:rPr>
        <w:t>FOSS4G</w:t>
        <w:tab/>
        <w:t>Free and Open Source Software for Geospatial</w:t>
      </w:r>
    </w:p>
    <w:p>
      <w:pPr>
        <w:pStyle w:val="Normal"/>
        <w:rPr>
          <w:rFonts w:ascii="Times New Roman" w:hAnsi="Times New Roman" w:cs="Times New Roman"/>
          <w:sz w:val="24"/>
          <w:szCs w:val="24"/>
        </w:rPr>
      </w:pPr>
      <w:r>
        <w:rPr>
          <w:rFonts w:cs="Times New Roman" w:ascii="Times New Roman" w:hAnsi="Times New Roman"/>
          <w:sz w:val="24"/>
          <w:szCs w:val="24"/>
        </w:rPr>
        <w:t>FTP</w:t>
        <w:tab/>
        <w:tab/>
        <w:t>File Transfer Protocol</w:t>
      </w:r>
    </w:p>
    <w:p>
      <w:pPr>
        <w:pStyle w:val="Normal"/>
        <w:rPr>
          <w:rFonts w:ascii="Times New Roman" w:hAnsi="Times New Roman" w:cs="Times New Roman"/>
          <w:sz w:val="24"/>
          <w:szCs w:val="24"/>
        </w:rPr>
      </w:pPr>
      <w:r>
        <w:rPr>
          <w:rFonts w:cs="Times New Roman" w:ascii="Times New Roman" w:hAnsi="Times New Roman"/>
          <w:sz w:val="24"/>
          <w:szCs w:val="24"/>
        </w:rPr>
        <w:t>GDAL</w:t>
        <w:tab/>
        <w:tab/>
        <w:t>Geospatial Data Abstraction Library</w:t>
      </w:r>
    </w:p>
    <w:p>
      <w:pPr>
        <w:pStyle w:val="Normal"/>
        <w:rPr>
          <w:rFonts w:ascii="Times New Roman" w:hAnsi="Times New Roman" w:cs="Times New Roman"/>
          <w:sz w:val="24"/>
          <w:szCs w:val="24"/>
        </w:rPr>
      </w:pPr>
      <w:r>
        <w:rPr>
          <w:rFonts w:cs="Times New Roman" w:ascii="Times New Roman" w:hAnsi="Times New Roman"/>
          <w:sz w:val="24"/>
          <w:szCs w:val="24"/>
        </w:rPr>
        <w:t>GML</w:t>
        <w:tab/>
        <w:tab/>
        <w:t>Geography Markup Language</w:t>
      </w:r>
    </w:p>
    <w:p>
      <w:pPr>
        <w:pStyle w:val="Normal"/>
        <w:rPr>
          <w:rFonts w:ascii="Times New Roman" w:hAnsi="Times New Roman" w:cs="Times New Roman"/>
          <w:sz w:val="24"/>
          <w:szCs w:val="24"/>
        </w:rPr>
      </w:pPr>
      <w:r>
        <w:rPr>
          <w:rFonts w:cs="Times New Roman" w:ascii="Times New Roman" w:hAnsi="Times New Roman"/>
          <w:sz w:val="24"/>
          <w:szCs w:val="24"/>
        </w:rPr>
        <w:t>GNU GPL</w:t>
        <w:tab/>
        <w:t>GNU General Public License</w:t>
      </w:r>
    </w:p>
    <w:p>
      <w:pPr>
        <w:pStyle w:val="Normal"/>
        <w:rPr>
          <w:rFonts w:ascii="Times New Roman" w:hAnsi="Times New Roman" w:cs="Times New Roman"/>
          <w:sz w:val="24"/>
          <w:szCs w:val="24"/>
        </w:rPr>
      </w:pPr>
      <w:r>
        <w:rPr>
          <w:rFonts w:cs="Times New Roman" w:ascii="Times New Roman" w:hAnsi="Times New Roman"/>
          <w:sz w:val="24"/>
          <w:szCs w:val="24"/>
        </w:rPr>
        <w:t>GPKG</w:t>
        <w:tab/>
        <w:tab/>
        <w:t>GeoPackage</w:t>
      </w:r>
    </w:p>
    <w:p>
      <w:pPr>
        <w:pStyle w:val="Normal"/>
        <w:rPr>
          <w:rFonts w:ascii="Times New Roman" w:hAnsi="Times New Roman" w:cs="Times New Roman"/>
          <w:sz w:val="24"/>
          <w:szCs w:val="24"/>
        </w:rPr>
      </w:pPr>
      <w:r>
        <w:rPr>
          <w:rFonts w:cs="Times New Roman" w:ascii="Times New Roman" w:hAnsi="Times New Roman"/>
          <w:sz w:val="24"/>
          <w:szCs w:val="24"/>
        </w:rPr>
        <w:t>GPS</w:t>
        <w:tab/>
        <w:tab/>
        <w:t>Global Positioning System</w:t>
      </w:r>
    </w:p>
    <w:p>
      <w:pPr>
        <w:pStyle w:val="Normal"/>
        <w:rPr>
          <w:rFonts w:ascii="Times New Roman" w:hAnsi="Times New Roman" w:cs="Times New Roman"/>
          <w:sz w:val="24"/>
          <w:szCs w:val="24"/>
        </w:rPr>
      </w:pPr>
      <w:r>
        <w:rPr>
          <w:rFonts w:cs="Times New Roman" w:ascii="Times New Roman" w:hAnsi="Times New Roman"/>
          <w:sz w:val="24"/>
          <w:szCs w:val="24"/>
        </w:rPr>
        <w:t>JSON</w:t>
        <w:tab/>
        <w:tab/>
        <w:t>JavaScript Object Notation</w:t>
      </w:r>
    </w:p>
    <w:p>
      <w:pPr>
        <w:pStyle w:val="Normal"/>
        <w:rPr>
          <w:rFonts w:ascii="Times New Roman" w:hAnsi="Times New Roman" w:cs="Times New Roman"/>
          <w:sz w:val="24"/>
          <w:szCs w:val="24"/>
        </w:rPr>
      </w:pPr>
      <w:r>
        <w:rPr>
          <w:rFonts w:cs="Times New Roman" w:ascii="Times New Roman" w:hAnsi="Times New Roman"/>
          <w:sz w:val="24"/>
          <w:szCs w:val="24"/>
        </w:rPr>
        <w:t>LAEA</w:t>
        <w:tab/>
        <w:tab/>
        <w:t>Lambert azimuthal equal-area projection</w:t>
      </w:r>
    </w:p>
    <w:p>
      <w:pPr>
        <w:pStyle w:val="Normal"/>
        <w:rPr>
          <w:rFonts w:ascii="Times New Roman" w:hAnsi="Times New Roman" w:cs="Times New Roman"/>
          <w:sz w:val="24"/>
          <w:szCs w:val="24"/>
        </w:rPr>
      </w:pPr>
      <w:r>
        <w:rPr>
          <w:rFonts w:cs="Times New Roman" w:ascii="Times New Roman" w:hAnsi="Times New Roman"/>
          <w:sz w:val="24"/>
          <w:szCs w:val="24"/>
        </w:rPr>
        <w:t>LC</w:t>
        <w:tab/>
        <w:tab/>
        <w:t>Land Cover</w:t>
      </w:r>
    </w:p>
    <w:p>
      <w:pPr>
        <w:pStyle w:val="Normal"/>
        <w:rPr>
          <w:rFonts w:ascii="Times New Roman" w:hAnsi="Times New Roman" w:cs="Times New Roman"/>
          <w:sz w:val="24"/>
          <w:szCs w:val="24"/>
        </w:rPr>
      </w:pPr>
      <w:r>
        <w:rPr>
          <w:rFonts w:cs="Times New Roman" w:ascii="Times New Roman" w:hAnsi="Times New Roman"/>
          <w:sz w:val="24"/>
          <w:szCs w:val="24"/>
        </w:rPr>
        <w:t>LU</w:t>
        <w:tab/>
        <w:tab/>
        <w:t>Land Use</w:t>
      </w:r>
    </w:p>
    <w:p>
      <w:pPr>
        <w:pStyle w:val="Normal"/>
        <w:rPr>
          <w:rFonts w:ascii="Times New Roman" w:hAnsi="Times New Roman" w:cs="Times New Roman"/>
          <w:sz w:val="24"/>
          <w:szCs w:val="24"/>
        </w:rPr>
      </w:pPr>
      <w:r>
        <w:rPr>
          <w:rFonts w:cs="Times New Roman" w:ascii="Times New Roman" w:hAnsi="Times New Roman"/>
          <w:sz w:val="24"/>
          <w:szCs w:val="24"/>
        </w:rPr>
        <w:t>LUCAS</w:t>
        <w:tab/>
        <w:t>Land Use and Coverage Area frame Survey</w:t>
      </w:r>
    </w:p>
    <w:p>
      <w:pPr>
        <w:pStyle w:val="Normal"/>
        <w:rPr>
          <w:rFonts w:ascii="Times New Roman" w:hAnsi="Times New Roman" w:cs="Times New Roman"/>
          <w:sz w:val="24"/>
          <w:szCs w:val="24"/>
        </w:rPr>
      </w:pPr>
      <w:r>
        <w:rPr>
          <w:rFonts w:cs="Times New Roman" w:ascii="Times New Roman" w:hAnsi="Times New Roman"/>
          <w:sz w:val="24"/>
          <w:szCs w:val="24"/>
        </w:rPr>
        <w:t>NUTS</w:t>
        <w:tab/>
        <w:tab/>
        <w:t>Nomenclature of Territorial Units for Statistics</w:t>
      </w:r>
    </w:p>
    <w:p>
      <w:pPr>
        <w:pStyle w:val="Normal"/>
        <w:rPr>
          <w:rFonts w:ascii="Times New Roman" w:hAnsi="Times New Roman" w:cs="Times New Roman"/>
          <w:sz w:val="24"/>
          <w:szCs w:val="24"/>
        </w:rPr>
      </w:pPr>
      <w:r>
        <w:rPr>
          <w:rFonts w:cs="Times New Roman" w:ascii="Times New Roman" w:hAnsi="Times New Roman"/>
          <w:sz w:val="24"/>
          <w:szCs w:val="24"/>
        </w:rPr>
        <w:t>OGC</w:t>
        <w:tab/>
        <w:tab/>
        <w:t>Open Geospatial Consortium</w:t>
      </w:r>
    </w:p>
    <w:p>
      <w:pPr>
        <w:pStyle w:val="Normal"/>
        <w:rPr>
          <w:rFonts w:ascii="Times New Roman" w:hAnsi="Times New Roman" w:cs="Times New Roman"/>
          <w:sz w:val="24"/>
          <w:szCs w:val="24"/>
        </w:rPr>
      </w:pPr>
      <w:r>
        <w:rPr>
          <w:rFonts w:cs="Times New Roman" w:ascii="Times New Roman" w:hAnsi="Times New Roman"/>
          <w:sz w:val="24"/>
          <w:szCs w:val="24"/>
        </w:rPr>
        <w:t>SQL</w:t>
        <w:tab/>
        <w:tab/>
        <w:t>Structured Query Language</w:t>
      </w:r>
    </w:p>
    <w:p>
      <w:pPr>
        <w:pStyle w:val="Normal"/>
        <w:rPr>
          <w:rFonts w:ascii="Times New Roman" w:hAnsi="Times New Roman" w:cs="Times New Roman"/>
          <w:sz w:val="24"/>
          <w:szCs w:val="24"/>
        </w:rPr>
      </w:pPr>
      <w:r>
        <w:rPr>
          <w:rFonts w:cs="Times New Roman" w:ascii="Times New Roman" w:hAnsi="Times New Roman"/>
          <w:sz w:val="24"/>
          <w:szCs w:val="24"/>
        </w:rPr>
        <w:t>WCS</w:t>
        <w:tab/>
        <w:tab/>
        <w:t>Web Coverage Service</w:t>
      </w:r>
    </w:p>
    <w:p>
      <w:pPr>
        <w:pStyle w:val="Normal"/>
        <w:rPr>
          <w:rFonts w:ascii="Times New Roman" w:hAnsi="Times New Roman" w:cs="Times New Roman"/>
          <w:sz w:val="24"/>
          <w:szCs w:val="24"/>
        </w:rPr>
      </w:pPr>
      <w:r>
        <w:rPr>
          <w:rFonts w:cs="Times New Roman" w:ascii="Times New Roman" w:hAnsi="Times New Roman"/>
          <w:sz w:val="24"/>
          <w:szCs w:val="24"/>
        </w:rPr>
        <w:t>WFS</w:t>
        <w:tab/>
        <w:tab/>
        <w:t>Web Feature Service</w:t>
      </w:r>
    </w:p>
    <w:p>
      <w:pPr>
        <w:pStyle w:val="Normal"/>
        <w:rPr>
          <w:rFonts w:ascii="Times New Roman" w:hAnsi="Times New Roman" w:cs="Times New Roman"/>
          <w:sz w:val="24"/>
          <w:szCs w:val="24"/>
        </w:rPr>
      </w:pPr>
      <w:r>
        <w:rPr>
          <w:rFonts w:cs="Times New Roman" w:ascii="Times New Roman" w:hAnsi="Times New Roman"/>
          <w:sz w:val="24"/>
          <w:szCs w:val="24"/>
        </w:rPr>
        <w:t>WMS</w:t>
        <w:tab/>
        <w:tab/>
        <w:t>Web Map Service</w:t>
      </w:r>
    </w:p>
    <w:p>
      <w:pPr>
        <w:pStyle w:val="Normal"/>
        <w:rPr>
          <w:rFonts w:ascii="Times New Roman" w:hAnsi="Times New Roman" w:cs="Times New Roman"/>
          <w:sz w:val="24"/>
          <w:szCs w:val="24"/>
        </w:rPr>
      </w:pPr>
      <w:r>
        <w:rPr>
          <w:rFonts w:cs="Times New Roman" w:ascii="Times New Roman" w:hAnsi="Times New Roman"/>
          <w:sz w:val="24"/>
          <w:szCs w:val="24"/>
        </w:rPr>
        <w:t>WMTS</w:t>
        <w:tab/>
        <w:t>Web Map Tile Service</w:t>
      </w:r>
    </w:p>
    <w:p>
      <w:pPr>
        <w:pStyle w:val="Normal"/>
        <w:rPr>
          <w:rFonts w:ascii="Times New Roman" w:hAnsi="Times New Roman" w:cs="Times New Roman"/>
          <w:sz w:val="24"/>
          <w:szCs w:val="24"/>
        </w:rPr>
      </w:pPr>
      <w:r>
        <w:rPr>
          <w:rFonts w:cs="Times New Roman" w:ascii="Times New Roman" w:hAnsi="Times New Roman"/>
          <w:sz w:val="24"/>
          <w:szCs w:val="24"/>
        </w:rPr>
        <w:t>WPS</w:t>
        <w:tab/>
        <w:tab/>
        <w:t>Web Processing Service</w:t>
      </w:r>
    </w:p>
    <w:p>
      <w:pPr>
        <w:pStyle w:val="Normal"/>
        <w:rPr>
          <w:rFonts w:ascii="Times New Roman" w:hAnsi="Times New Roman" w:cs="Times New Roman"/>
          <w:sz w:val="24"/>
          <w:szCs w:val="24"/>
        </w:rPr>
      </w:pPr>
      <w:r>
        <w:rPr>
          <w:rFonts w:cs="Times New Roman" w:ascii="Times New Roman" w:hAnsi="Times New Roman"/>
          <w:sz w:val="24"/>
          <w:szCs w:val="24"/>
        </w:rPr>
        <w:t>XML</w:t>
        <w:tab/>
        <w:tab/>
        <w:t>Extensible Markup Language</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pPr>
      <w:r>
        <w:rPr/>
      </w:r>
    </w:p>
    <w:p>
      <w:pPr>
        <w:pStyle w:val="Normal"/>
        <w:rPr/>
      </w:pPr>
      <w:r>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xml:space="preserve"> </w:t>
      </w:r>
      <w:r>
        <w:br w:type="page"/>
      </w:r>
    </w:p>
    <w:p>
      <w:pPr>
        <w:pStyle w:val="Heading1"/>
        <w:numPr>
          <w:ilvl w:val="0"/>
          <w:numId w:val="0"/>
        </w:numPr>
        <w:spacing w:lineRule="auto" w:line="360"/>
        <w:ind w:left="432" w:hanging="432"/>
        <w:rPr/>
      </w:pPr>
      <w:bookmarkStart w:id="76" w:name="_Toc71551026"/>
      <w:r>
        <w:rPr/>
        <w:t>Seznam příloh</w:t>
      </w:r>
      <w:bookmarkEnd w:id="76"/>
    </w:p>
    <w:p>
      <w:pPr>
        <w:pStyle w:val="Normal"/>
        <w:spacing w:lineRule="auto" w:line="360"/>
        <w:rPr/>
      </w:pPr>
      <w:r>
        <w:fldChar w:fldCharType="begin"/>
      </w:r>
      <w:r>
        <w:rPr>
          <w:b/>
          <w:bCs/>
        </w:rPr>
        <w:instrText> TOC \c "Příloha č. " </w:instrText>
      </w:r>
      <w:r>
        <w:rPr>
          <w:b/>
          <w:bCs/>
        </w:rPr>
        <w:fldChar w:fldCharType="separate"/>
      </w:r>
      <w:r>
        <w:rPr>
          <w:b/>
          <w:bCs/>
        </w:rPr>
        <w:t>Nenalezena položka seznamu obrázků.</w:t>
      </w:r>
      <w:r>
        <w:rPr>
          <w:b/>
          <w:bCs/>
        </w:rPr>
        <w:fldChar w:fldCharType="end"/>
      </w:r>
    </w:p>
    <w:p>
      <w:pPr>
        <w:pStyle w:val="Normal"/>
        <w:spacing w:lineRule="auto" w:line="360"/>
        <w:rPr/>
      </w:pPr>
      <w:r>
        <w:rPr/>
      </w:r>
    </w:p>
    <w:p>
      <w:pPr>
        <w:pStyle w:val="Normal"/>
        <w:spacing w:lineRule="auto" w:line="360"/>
        <w:rPr>
          <w:rFonts w:ascii="Calibri Light" w:hAnsi="Calibri Light" w:cs="Times New Roman" w:asciiTheme="majorHAnsi" w:hAnsiTheme="majorHAnsi"/>
          <w:b/>
          <w:b/>
          <w:sz w:val="28"/>
          <w:szCs w:val="28"/>
        </w:rPr>
      </w:pPr>
      <w:r>
        <w:rPr>
          <w:rFonts w:cs="Times New Roman" w:ascii="Calibri Light" w:hAnsi="Calibri Light" w:asciiTheme="majorHAnsi" w:hAnsiTheme="majorHAnsi"/>
          <w:b/>
          <w:sz w:val="28"/>
          <w:szCs w:val="28"/>
        </w:rPr>
        <w:t>Digitální přílohy</w:t>
      </w:r>
      <w:r>
        <w:br w:type="page"/>
      </w:r>
    </w:p>
    <w:p>
      <w:pPr>
        <w:pStyle w:val="Heading1"/>
        <w:numPr>
          <w:ilvl w:val="0"/>
          <w:numId w:val="0"/>
        </w:numPr>
        <w:spacing w:lineRule="auto" w:line="360"/>
        <w:ind w:left="0" w:hanging="0"/>
        <w:rPr/>
      </w:pPr>
      <w:ins w:id="65" w:author="Martin Landa" w:date="2021-05-12T17:36:35Z">
        <w:r>
          <w:rPr/>
          <w:t xml:space="preserve">QGIS </w:t>
        </w:r>
      </w:ins>
      <w:r>
        <w:rPr/>
        <w:t>Plugin documentation</w:t>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t>The plugin LUCAS Download Manager has two main purposes: to download LUCAS data and to aggregate the land cover classes.</w:t>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t xml:space="preserve">In the first part user must define required characteristics of points. Based on the request, plugin downloads harmonized LUCAS data. </w:t>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t>The first step is to define the AOI (area of interest). Three possibilities are provided there:</w:t>
      </w:r>
    </w:p>
    <w:p>
      <w:pPr>
        <w:pStyle w:val="Normal"/>
        <w:numPr>
          <w:ilvl w:val="0"/>
          <w:numId w:val="7"/>
        </w:numPr>
        <w:spacing w:lineRule="auto" w:line="360"/>
        <w:jc w:val="both"/>
        <w:rPr>
          <w:rFonts w:ascii="Times New Roman" w:hAnsi="Times New Roman" w:cs="Times New Roman"/>
          <w:sz w:val="24"/>
          <w:szCs w:val="24"/>
        </w:rPr>
      </w:pPr>
      <w:r>
        <w:rPr>
          <w:rFonts w:cs="Times New Roman" w:ascii="Times New Roman" w:hAnsi="Times New Roman"/>
          <w:sz w:val="24"/>
          <w:szCs w:val="24"/>
        </w:rPr>
        <w:t>canvas – A bounding box defined by current map window is used.</w:t>
      </w:r>
    </w:p>
    <w:p>
      <w:pPr>
        <w:pStyle w:val="Normal"/>
        <w:numPr>
          <w:ilvl w:val="0"/>
          <w:numId w:val="7"/>
        </w:numPr>
        <w:spacing w:lineRule="auto" w:line="360"/>
        <w:jc w:val="both"/>
        <w:rPr>
          <w:rFonts w:ascii="Times New Roman" w:hAnsi="Times New Roman" w:cs="Times New Roman"/>
          <w:sz w:val="24"/>
          <w:szCs w:val="24"/>
        </w:rPr>
      </w:pPr>
      <w:r>
        <w:rPr>
          <w:rFonts w:cs="Times New Roman" w:ascii="Times New Roman" w:hAnsi="Times New Roman"/>
          <w:sz w:val="24"/>
          <w:szCs w:val="24"/>
        </w:rPr>
        <w:t>country – User can choose some of the 29 countries provided in combo box.</w:t>
      </w:r>
    </w:p>
    <w:p>
      <w:pPr>
        <w:pStyle w:val="Normal"/>
        <w:numPr>
          <w:ilvl w:val="0"/>
          <w:numId w:val="7"/>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vector layer – User should select one of the polygon layers loaded in the canvas. </w:t>
      </w:r>
      <w:commentRangeStart w:id="48"/>
      <w:r>
        <w:rPr>
          <w:rFonts w:cs="Times New Roman" w:ascii="Times New Roman" w:hAnsi="Times New Roman"/>
          <w:sz w:val="24"/>
          <w:szCs w:val="24"/>
        </w:rPr>
        <w:t>It must be layer with only one polygon feature</w:t>
      </w:r>
      <w:ins w:id="66" w:author="Martin Landa" w:date="2021-05-12T17:37:57Z">
        <w:r>
          <w:rPr>
            <w:rFonts w:cs="Times New Roman" w:ascii="Times New Roman" w:hAnsi="Times New Roman"/>
            <w:sz w:val="24"/>
            <w:szCs w:val="24"/>
          </w:rPr>
        </w:r>
      </w:ins>
      <w:commentRangeEnd w:id="48"/>
      <w:r>
        <w:commentReference w:id="48"/>
      </w:r>
      <w:r>
        <w:rPr>
          <w:rFonts w:cs="Times New Roman" w:ascii="Times New Roman" w:hAnsi="Times New Roman"/>
          <w:sz w:val="24"/>
          <w:szCs w:val="24"/>
        </w:rPr>
        <w:t>.</w:t>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t>The second option, which should be defined, is the year of the survey. There are five years: 2006, 2009, 2012, 2015, 2018 and the user can choose one of them or any combination of them.</w:t>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t xml:space="preserve">The third step is the definition of group of attributes, which will contain the resulting file. The file always contains obligatory attributes, which define mainly the location of the point. Five groups of attributes are provided there. In the following tables there are names of these groups, the attributes they contain and a description of each attribute. </w:t>
      </w:r>
    </w:p>
    <w:tbl>
      <w:tblPr>
        <w:tblW w:w="8380" w:type="dxa"/>
        <w:jc w:val="center"/>
        <w:tblInd w:w="0" w:type="dxa"/>
        <w:tblLayout w:type="fixed"/>
        <w:tblCellMar>
          <w:top w:w="0" w:type="dxa"/>
          <w:left w:w="70" w:type="dxa"/>
          <w:bottom w:w="0" w:type="dxa"/>
          <w:right w:w="70" w:type="dxa"/>
        </w:tblCellMar>
        <w:tblLook w:val="04a0" w:noHBand="0" w:noVBand="1" w:firstColumn="1" w:lastRow="0" w:lastColumn="0" w:firstRow="1"/>
      </w:tblPr>
      <w:tblGrid>
        <w:gridCol w:w="1680"/>
        <w:gridCol w:w="6699"/>
      </w:tblGrid>
      <w:tr>
        <w:trPr>
          <w:trHeight w:val="301" w:hRule="atLeast"/>
        </w:trPr>
        <w:tc>
          <w:tcPr>
            <w:tcW w:w="8379"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b/>
                <w:b/>
                <w:bCs/>
                <w:lang w:eastAsia="cs-CZ"/>
              </w:rPr>
            </w:pPr>
            <w:r>
              <w:rPr>
                <w:rFonts w:eastAsia="Times New Roman" w:cs="Calibri"/>
                <w:b/>
                <w:bCs/>
                <w:lang w:eastAsia="cs-CZ"/>
              </w:rPr>
              <w:t>Obligatory</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Attribute</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Description</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POINT_ID</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Unique identifier</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NUTS0</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NUTS level 0</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NUTS1</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NUTS level 1</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NUTS2</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NUTS level 2</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NUTS3</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NUTS level 3</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SURVEY_DATE</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Date of observation</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SURVEY_YEAR</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Year of observation</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OFFICE_PI</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Sample photo interpreted in office</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EX_ANTE</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Visited in the field</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CAR_LATITUDE</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GPS car parking latitude</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CAR_LONGITUDE</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GPS car parking longitude</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CAR_EW</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GPS car parking east/west</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GPS_PROJ</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GPS projection</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GPS_PREC</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GPS precision (average location error in meters)</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GPS_LAT</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GPS observation latitude</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GPS_LONG</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GPS observation longitude</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GPS_ALTITUDE</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GPS altitude</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TH_LAT</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Latitude of the theoretical point</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TH_LONG</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Longitude of the theoretical point</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DIST_GPS_TH</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Distance between observational and theoretical point - computed from coordinates [meters]</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DIST_TH_THR</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Distance between theoretical point and rounded coordinates of theoretical point  - computed from coordinates [meters]</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OBS_DIST</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Distance between observational and theoretical point - original attribute (except year 2006) [meters]</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OBS_DIRECT</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Direction to theoretical point</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OBS_TYPE</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Observation type</w:t>
            </w:r>
          </w:p>
        </w:tc>
      </w:tr>
      <w:tr>
        <w:trPr>
          <w:trHeight w:val="301" w:hRule="atLeast"/>
        </w:trPr>
        <w:tc>
          <w:tcPr>
            <w:tcW w:w="168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OBS_RADIUS</w:t>
            </w:r>
          </w:p>
        </w:tc>
        <w:tc>
          <w:tcPr>
            <w:tcW w:w="669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Radius of observation circle</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tbl>
      <w:tblPr>
        <w:tblW w:w="5000" w:type="pct"/>
        <w:jc w:val="left"/>
        <w:tblInd w:w="0" w:type="dxa"/>
        <w:tblLayout w:type="fixed"/>
        <w:tblCellMar>
          <w:top w:w="0" w:type="dxa"/>
          <w:left w:w="70" w:type="dxa"/>
          <w:bottom w:w="0" w:type="dxa"/>
          <w:right w:w="70" w:type="dxa"/>
        </w:tblCellMar>
        <w:tblLook w:val="04a0" w:noHBand="0" w:noVBand="1" w:firstColumn="1" w:lastRow="0" w:lastColumn="0" w:firstRow="1"/>
      </w:tblPr>
      <w:tblGrid>
        <w:gridCol w:w="2464"/>
        <w:gridCol w:w="5925"/>
      </w:tblGrid>
      <w:tr>
        <w:trPr>
          <w:trHeight w:val="301" w:hRule="atLeast"/>
        </w:trPr>
        <w:tc>
          <w:tcPr>
            <w:tcW w:w="8389"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b/>
                <w:b/>
                <w:bCs/>
                <w:lang w:eastAsia="cs-CZ"/>
              </w:rPr>
            </w:pPr>
            <w:r>
              <w:rPr>
                <w:rFonts w:eastAsia="Times New Roman" w:cs="Calibri"/>
                <w:b/>
                <w:bCs/>
                <w:lang w:eastAsia="cs-CZ"/>
              </w:rPr>
              <w:t>Copernicus</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Attribute</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Description</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CPRN_CANDO</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Copernicus survey was done</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CPRN_LC</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Copernicus land cover on observation point</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CPRN_LC1N</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Distance with the same copernicus land cover as observation point to north [meters]</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CPRNC_LC1E</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Distance with the same copernicus land cover as observation point to east [meters]</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CPRNC_LC1S</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Distance with the same copernicus land cover as observation point to south [meters]</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CPRNC_LC1W</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Distance with the same copernicus land cover as observation point to west [meters]</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CPRN_LC1N_BRDTH</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next copernicus land cover visible on the photo in the north direction [%]</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CPRN_LC1E_BRDTH</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next copernicus land cover visible on the photo in the east direction [%]</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CPRN_LC1S_BRDTH</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next copernicus land cover visible on the photo in the south direction [%]</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CPRN_LC1W_BRDTH</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next copernicus land cover visible on the photo in the west direction [%]</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CPRN_LC1N_NEXT</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 xml:space="preserve">Next copernicus land cover (different from lc on observation point) in the north direction </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CPRN_LC1E_NEXT</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 xml:space="preserve">Next copernicus land cover (different from lc on observation point) in the east direction </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CPRN_LC1S_NEXT</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 xml:space="preserve">Next copernicus land cover (different from lc on observation point) in the south direction </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CPRN_LC1W_NEXT</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 xml:space="preserve">Next copernicus land cover (different from lc on observation point) in the west direction </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CPRN_URBAN</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Point in urban area</w:t>
            </w:r>
          </w:p>
        </w:tc>
      </w:tr>
      <w:tr>
        <w:trPr>
          <w:trHeight w:val="301" w:hRule="atLeast"/>
        </w:trPr>
        <w:tc>
          <w:tcPr>
            <w:tcW w:w="2464"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CPRN_IMPERVIOUS_PERC</w:t>
            </w:r>
          </w:p>
        </w:tc>
        <w:tc>
          <w:tcPr>
            <w:tcW w:w="5925"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area with no vegetation, using the birds-eye view [%]</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tbl>
      <w:tblPr>
        <w:tblW w:w="5000" w:type="pct"/>
        <w:jc w:val="left"/>
        <w:tblInd w:w="0" w:type="dxa"/>
        <w:tblLayout w:type="fixed"/>
        <w:tblCellMar>
          <w:top w:w="0" w:type="dxa"/>
          <w:left w:w="70" w:type="dxa"/>
          <w:bottom w:w="0" w:type="dxa"/>
          <w:right w:w="70" w:type="dxa"/>
        </w:tblCellMar>
        <w:tblLook w:val="04a0" w:noHBand="0" w:noVBand="1" w:firstColumn="1" w:lastRow="0" w:lastColumn="0" w:firstRow="1"/>
      </w:tblPr>
      <w:tblGrid>
        <w:gridCol w:w="2438"/>
        <w:gridCol w:w="5951"/>
      </w:tblGrid>
      <w:tr>
        <w:trPr>
          <w:trHeight w:val="300" w:hRule="atLeast"/>
        </w:trPr>
        <w:tc>
          <w:tcPr>
            <w:tcW w:w="8389"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b/>
                <w:b/>
                <w:bCs/>
                <w:lang w:eastAsia="cs-CZ"/>
              </w:rPr>
            </w:pPr>
            <w:r>
              <w:rPr>
                <w:rFonts w:eastAsia="Times New Roman" w:cs="Calibri"/>
                <w:b/>
                <w:bCs/>
                <w:lang w:eastAsia="cs-CZ"/>
              </w:rPr>
              <w:t>Forestry</w:t>
            </w:r>
          </w:p>
        </w:tc>
      </w:tr>
      <w:tr>
        <w:trPr>
          <w:trHeight w:val="300" w:hRule="atLeast"/>
        </w:trPr>
        <w:tc>
          <w:tcPr>
            <w:tcW w:w="2438"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Attribute</w:t>
            </w:r>
          </w:p>
        </w:tc>
        <w:tc>
          <w:tcPr>
            <w:tcW w:w="59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Description</w:t>
            </w:r>
          </w:p>
        </w:tc>
      </w:tr>
      <w:tr>
        <w:trPr>
          <w:trHeight w:val="300" w:hRule="atLeast"/>
        </w:trPr>
        <w:tc>
          <w:tcPr>
            <w:tcW w:w="2438"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TREE_HEIGHT_SURVEY</w:t>
            </w:r>
          </w:p>
        </w:tc>
        <w:tc>
          <w:tcPr>
            <w:tcW w:w="59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Height of trees at survey time</w:t>
            </w:r>
          </w:p>
        </w:tc>
      </w:tr>
      <w:tr>
        <w:trPr>
          <w:trHeight w:val="300" w:hRule="atLeast"/>
        </w:trPr>
        <w:tc>
          <w:tcPr>
            <w:tcW w:w="2438"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TREE_HEIGHT_MATURITY</w:t>
            </w:r>
          </w:p>
        </w:tc>
        <w:tc>
          <w:tcPr>
            <w:tcW w:w="59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Height of trees at maturity</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tbl>
      <w:tblPr>
        <w:tblW w:w="5000" w:type="pct"/>
        <w:jc w:val="left"/>
        <w:tblInd w:w="0" w:type="dxa"/>
        <w:tblLayout w:type="fixed"/>
        <w:tblCellMar>
          <w:top w:w="0" w:type="dxa"/>
          <w:left w:w="70" w:type="dxa"/>
          <w:bottom w:w="0" w:type="dxa"/>
          <w:right w:w="70" w:type="dxa"/>
        </w:tblCellMar>
        <w:tblLook w:val="04a0" w:noHBand="0" w:noVBand="1" w:firstColumn="1" w:lastRow="0" w:lastColumn="0" w:firstRow="1"/>
      </w:tblPr>
      <w:tblGrid>
        <w:gridCol w:w="1557"/>
        <w:gridCol w:w="6832"/>
      </w:tblGrid>
      <w:tr>
        <w:trPr>
          <w:trHeight w:val="301" w:hRule="atLeast"/>
        </w:trPr>
        <w:tc>
          <w:tcPr>
            <w:tcW w:w="8389"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b/>
                <w:b/>
                <w:bCs/>
                <w:lang w:eastAsia="cs-CZ"/>
              </w:rPr>
            </w:pPr>
            <w:r>
              <w:rPr>
                <w:rFonts w:eastAsia="Times New Roman" w:cs="Calibri"/>
                <w:b/>
                <w:bCs/>
                <w:lang w:eastAsia="cs-CZ"/>
              </w:rPr>
              <w:t>Inspire</w:t>
            </w:r>
          </w:p>
        </w:tc>
      </w:tr>
      <w:tr>
        <w:trPr>
          <w:trHeight w:val="301" w:hRule="atLeast"/>
        </w:trPr>
        <w:tc>
          <w:tcPr>
            <w:tcW w:w="155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Attribute</w:t>
            </w:r>
          </w:p>
        </w:tc>
        <w:tc>
          <w:tcPr>
            <w:tcW w:w="683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Description</w:t>
            </w:r>
          </w:p>
        </w:tc>
      </w:tr>
      <w:tr>
        <w:trPr>
          <w:trHeight w:val="301" w:hRule="atLeast"/>
        </w:trPr>
        <w:tc>
          <w:tcPr>
            <w:tcW w:w="155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INSPIRE_PLCC1</w:t>
            </w:r>
          </w:p>
        </w:tc>
        <w:tc>
          <w:tcPr>
            <w:tcW w:w="683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coniferous forest trees, using the birds-eye view [%]</w:t>
            </w:r>
          </w:p>
        </w:tc>
      </w:tr>
      <w:tr>
        <w:trPr>
          <w:trHeight w:val="301" w:hRule="atLeast"/>
        </w:trPr>
        <w:tc>
          <w:tcPr>
            <w:tcW w:w="155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INSPIRE_PLCC2</w:t>
            </w:r>
          </w:p>
        </w:tc>
        <w:tc>
          <w:tcPr>
            <w:tcW w:w="683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broadleaved forest trees, using the birds-eye view [%]</w:t>
            </w:r>
          </w:p>
        </w:tc>
      </w:tr>
      <w:tr>
        <w:trPr>
          <w:trHeight w:val="301" w:hRule="atLeast"/>
        </w:trPr>
        <w:tc>
          <w:tcPr>
            <w:tcW w:w="155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INSPIRE_PLCC3</w:t>
            </w:r>
          </w:p>
        </w:tc>
        <w:tc>
          <w:tcPr>
            <w:tcW w:w="683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shrubs, using the birds-eye view [%]</w:t>
            </w:r>
          </w:p>
        </w:tc>
      </w:tr>
      <w:tr>
        <w:trPr>
          <w:trHeight w:val="301" w:hRule="atLeast"/>
        </w:trPr>
        <w:tc>
          <w:tcPr>
            <w:tcW w:w="155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INSPIRE_PLCC4</w:t>
            </w:r>
          </w:p>
        </w:tc>
        <w:tc>
          <w:tcPr>
            <w:tcW w:w="683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herbaceous plants, using the birds-eye view [%]</w:t>
            </w:r>
          </w:p>
        </w:tc>
      </w:tr>
      <w:tr>
        <w:trPr>
          <w:trHeight w:val="301" w:hRule="atLeast"/>
        </w:trPr>
        <w:tc>
          <w:tcPr>
            <w:tcW w:w="155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INSPIRE_PLCC5</w:t>
            </w:r>
          </w:p>
        </w:tc>
        <w:tc>
          <w:tcPr>
            <w:tcW w:w="683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lichens and mosses, using the birds-eye view [%]</w:t>
            </w:r>
          </w:p>
        </w:tc>
      </w:tr>
      <w:tr>
        <w:trPr>
          <w:trHeight w:val="301" w:hRule="atLeast"/>
        </w:trPr>
        <w:tc>
          <w:tcPr>
            <w:tcW w:w="155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INSPIRE_PLCC6</w:t>
            </w:r>
          </w:p>
        </w:tc>
        <w:tc>
          <w:tcPr>
            <w:tcW w:w="683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consolidated bare land, using the birds-eye view [%]</w:t>
            </w:r>
          </w:p>
        </w:tc>
      </w:tr>
      <w:tr>
        <w:trPr>
          <w:trHeight w:val="301" w:hRule="atLeast"/>
        </w:trPr>
        <w:tc>
          <w:tcPr>
            <w:tcW w:w="155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INSPIRE_PLCC7</w:t>
            </w:r>
          </w:p>
        </w:tc>
        <w:tc>
          <w:tcPr>
            <w:tcW w:w="683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unconsolidated bare land, using the birds-eye view [%]</w:t>
            </w:r>
          </w:p>
        </w:tc>
      </w:tr>
      <w:tr>
        <w:trPr>
          <w:trHeight w:val="301" w:hRule="atLeast"/>
        </w:trPr>
        <w:tc>
          <w:tcPr>
            <w:tcW w:w="155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INSPIRE_PLCC8</w:t>
            </w:r>
          </w:p>
        </w:tc>
        <w:tc>
          <w:tcPr>
            <w:tcW w:w="683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other land, using the birds-eye view [%]</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tbl>
      <w:tblPr>
        <w:tblW w:w="5000" w:type="pct"/>
        <w:jc w:val="left"/>
        <w:tblInd w:w="0" w:type="dxa"/>
        <w:tblLayout w:type="fixed"/>
        <w:tblCellMar>
          <w:top w:w="0" w:type="dxa"/>
          <w:left w:w="70" w:type="dxa"/>
          <w:bottom w:w="0" w:type="dxa"/>
          <w:right w:w="70" w:type="dxa"/>
        </w:tblCellMar>
        <w:tblLook w:val="04a0" w:noHBand="0" w:noVBand="1" w:firstColumn="1" w:lastRow="0" w:lastColumn="0" w:firstRow="1"/>
      </w:tblPr>
      <w:tblGrid>
        <w:gridCol w:w="2406"/>
        <w:gridCol w:w="5983"/>
      </w:tblGrid>
      <w:tr>
        <w:trPr>
          <w:trHeight w:val="301" w:hRule="atLeast"/>
        </w:trPr>
        <w:tc>
          <w:tcPr>
            <w:tcW w:w="8389"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b/>
                <w:b/>
                <w:bCs/>
                <w:lang w:eastAsia="cs-CZ"/>
              </w:rPr>
            </w:pPr>
            <w:r>
              <w:rPr>
                <w:rFonts w:eastAsia="Times New Roman" w:cs="Calibri"/>
                <w:b/>
                <w:bCs/>
                <w:lang w:eastAsia="cs-CZ"/>
              </w:rPr>
              <w:t>Land cover and land use</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Attribute</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Description</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LC1</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Dominant land cover class (original)</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LC1_H</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Dominant land cover class harmonized (reference year 2018)</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LC1_SPEC</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 xml:space="preserve">Dominant land cover species class </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LC1_PERC</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coverage of dominant land cover class</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LC2</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Subsidiary land cover class (original)</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LC2_H</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Subsidiary land cover class harmonized (reference year 2018)</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LC2_SPEC</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 xml:space="preserve">Subsidiary land cover species class </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LC2_PERC</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coverage of subsidiary land cover class</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LU1</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Dominant land use class (original)</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LU1_H</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Dominant land use class harmonized (reference year 2018)</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LU1_TYPE</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 xml:space="preserve">Dominant land use type class </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LU1_PERC</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coverage of dominant land use class</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LU2</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Subsidiary land use class (original)</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LU2_H</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Subsidiary land use class harmonized (reference year 2018)</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LU2_TYPE</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 xml:space="preserve">Subsidiary land use type class </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LU2_PERC</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coverage of subsidiary land use class</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PARCEL_AREA_HA</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Area of the parcel to which the point belongs [hectare]</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FEATURE_WIDTH</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Feature width</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LM_PLOUGH_SLOPE</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Slope of ploughed field</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LM_PLOUGH_DIRECT</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Plough direction</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LM_STONE_WALLS</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Presence of stone walls</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LM_GRASS_MARGINS</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Presence of grass margins</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EUNIS_COMPLEX</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 xml:space="preserve">EUNIS complex if there is agro-forestry </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GRASSLAND_SAMPLE</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Sample grassland module</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GRASS_CANDO</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Grassland survey was done</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GRAZING</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Signs of grazing</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WM</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Presence of water management</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WM_SOURCE</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Source of irrigation</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WM_TYPE</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Type of irrigation</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WM_DELIVERY</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Water delivery system</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LNDMNG_PLOUGH</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Signs of ploughing</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SPECIAL_STATUS</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Special status – protected/hunting</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LC_LU_SPECIAL_REMARK</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Special remarks on land cover/land use</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PHOTO_POINT</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Photo of point taken</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PHOTO_NORTH</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Photo of north direction taken</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PHOTO_EAST</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Photo of east direction taken</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PHOTO_SOUTH</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Photo of south direction taken</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PHOTO_WEST</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Photo of west direction taken</w:t>
            </w:r>
          </w:p>
        </w:tc>
      </w:tr>
      <w:tr>
        <w:trPr>
          <w:trHeight w:val="301" w:hRule="atLeast"/>
        </w:trPr>
        <w:tc>
          <w:tcPr>
            <w:tcW w:w="240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CROP_RESIDUES</w:t>
            </w:r>
          </w:p>
        </w:tc>
        <w:tc>
          <w:tcPr>
            <w:tcW w:w="5983"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Presence of crop residues</w:t>
            </w:r>
          </w:p>
        </w:tc>
      </w:tr>
      <w:tr>
        <w:trPr>
          <w:trHeight w:val="301" w:hRule="atLeast"/>
        </w:trPr>
        <w:tc>
          <w:tcPr>
            <w:tcW w:w="240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TRANSECT</w:t>
            </w:r>
          </w:p>
        </w:tc>
        <w:tc>
          <w:tcPr>
            <w:tcW w:w="5983"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List of land cover codes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t>The group of attributes named „Land cover, land use and soil“ contains the same attributes as the group „Land cover and land use“ and in addition to that also attributes, which describe the soil. In the following tables only „Soil“ attributes are presented.</w:t>
      </w:r>
    </w:p>
    <w:tbl>
      <w:tblPr>
        <w:tblW w:w="5000" w:type="pct"/>
        <w:jc w:val="left"/>
        <w:tblInd w:w="0" w:type="dxa"/>
        <w:tblLayout w:type="fixed"/>
        <w:tblCellMar>
          <w:top w:w="0" w:type="dxa"/>
          <w:left w:w="70" w:type="dxa"/>
          <w:bottom w:w="0" w:type="dxa"/>
          <w:right w:w="70" w:type="dxa"/>
        </w:tblCellMar>
        <w:tblLook w:val="04a0" w:noHBand="0" w:noVBand="1" w:firstColumn="1" w:lastRow="0" w:lastColumn="0" w:firstRow="1"/>
      </w:tblPr>
      <w:tblGrid>
        <w:gridCol w:w="2537"/>
        <w:gridCol w:w="5852"/>
      </w:tblGrid>
      <w:tr>
        <w:trPr>
          <w:trHeight w:val="300" w:hRule="atLeast"/>
        </w:trPr>
        <w:tc>
          <w:tcPr>
            <w:tcW w:w="8389"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b/>
                <w:b/>
                <w:bCs/>
                <w:lang w:eastAsia="cs-CZ"/>
              </w:rPr>
            </w:pPr>
            <w:r>
              <w:rPr>
                <w:rFonts w:eastAsia="Times New Roman" w:cs="Calibri"/>
                <w:b/>
                <w:bCs/>
                <w:lang w:eastAsia="cs-CZ"/>
              </w:rPr>
              <w:t>Soil (part of Land cover, land use and soil)</w:t>
            </w:r>
          </w:p>
        </w:tc>
      </w:tr>
      <w:tr>
        <w:trPr>
          <w:trHeight w:val="300" w:hRule="atLeast"/>
        </w:trPr>
        <w:tc>
          <w:tcPr>
            <w:tcW w:w="253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Attribute</w:t>
            </w:r>
          </w:p>
        </w:tc>
        <w:tc>
          <w:tcPr>
            <w:tcW w:w="585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Description</w:t>
            </w:r>
          </w:p>
        </w:tc>
      </w:tr>
      <w:tr>
        <w:trPr>
          <w:trHeight w:val="300" w:hRule="atLeast"/>
        </w:trPr>
        <w:tc>
          <w:tcPr>
            <w:tcW w:w="253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SOIL_TAKEN</w:t>
            </w:r>
          </w:p>
        </w:tc>
        <w:tc>
          <w:tcPr>
            <w:tcW w:w="585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Soil sample taken</w:t>
            </w:r>
          </w:p>
        </w:tc>
      </w:tr>
      <w:tr>
        <w:trPr>
          <w:trHeight w:val="300" w:hRule="atLeast"/>
        </w:trPr>
        <w:tc>
          <w:tcPr>
            <w:tcW w:w="253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EROSION_CANDO</w:t>
            </w:r>
          </w:p>
        </w:tc>
        <w:tc>
          <w:tcPr>
            <w:tcW w:w="585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Erosion taken</w:t>
            </w:r>
          </w:p>
        </w:tc>
      </w:tr>
      <w:tr>
        <w:trPr>
          <w:trHeight w:val="300" w:hRule="atLeast"/>
        </w:trPr>
        <w:tc>
          <w:tcPr>
            <w:tcW w:w="253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BIO_SAMPLE</w:t>
            </w:r>
          </w:p>
        </w:tc>
        <w:tc>
          <w:tcPr>
            <w:tcW w:w="585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Sample BIO SOIL module</w:t>
            </w:r>
          </w:p>
        </w:tc>
      </w:tr>
      <w:tr>
        <w:trPr>
          <w:trHeight w:val="300" w:hRule="atLeast"/>
        </w:trPr>
        <w:tc>
          <w:tcPr>
            <w:tcW w:w="253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SOIL_BIO_TAKEN</w:t>
            </w:r>
          </w:p>
        </w:tc>
        <w:tc>
          <w:tcPr>
            <w:tcW w:w="585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BIO SOIL survey was done</w:t>
            </w:r>
          </w:p>
        </w:tc>
      </w:tr>
      <w:tr>
        <w:trPr>
          <w:trHeight w:val="300" w:hRule="atLeast"/>
        </w:trPr>
        <w:tc>
          <w:tcPr>
            <w:tcW w:w="253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BULK0_10_SAMPLE</w:t>
            </w:r>
          </w:p>
        </w:tc>
        <w:tc>
          <w:tcPr>
            <w:tcW w:w="585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Sample BULK 0-10 module</w:t>
            </w:r>
          </w:p>
        </w:tc>
      </w:tr>
      <w:tr>
        <w:trPr>
          <w:trHeight w:val="300" w:hRule="atLeast"/>
        </w:trPr>
        <w:tc>
          <w:tcPr>
            <w:tcW w:w="253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SOIL_BLK_0_10_TAKEN</w:t>
            </w:r>
          </w:p>
        </w:tc>
        <w:tc>
          <w:tcPr>
            <w:tcW w:w="585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BULK 0-10 taken</w:t>
            </w:r>
          </w:p>
        </w:tc>
      </w:tr>
      <w:tr>
        <w:trPr>
          <w:trHeight w:val="300" w:hRule="atLeast"/>
        </w:trPr>
        <w:tc>
          <w:tcPr>
            <w:tcW w:w="253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BULK10_20_SAMPLE</w:t>
            </w:r>
          </w:p>
        </w:tc>
        <w:tc>
          <w:tcPr>
            <w:tcW w:w="585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Sample BULK 10-20 module</w:t>
            </w:r>
          </w:p>
        </w:tc>
      </w:tr>
      <w:tr>
        <w:trPr>
          <w:trHeight w:val="300" w:hRule="atLeast"/>
        </w:trPr>
        <w:tc>
          <w:tcPr>
            <w:tcW w:w="253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SOIL_BLK_10_20_TAKEN</w:t>
            </w:r>
          </w:p>
        </w:tc>
        <w:tc>
          <w:tcPr>
            <w:tcW w:w="585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BULK 10-20 taken</w:t>
            </w:r>
          </w:p>
        </w:tc>
      </w:tr>
      <w:tr>
        <w:trPr>
          <w:trHeight w:val="300" w:hRule="atLeast"/>
        </w:trPr>
        <w:tc>
          <w:tcPr>
            <w:tcW w:w="253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BULK20_30_SAMPLE</w:t>
            </w:r>
          </w:p>
        </w:tc>
        <w:tc>
          <w:tcPr>
            <w:tcW w:w="585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Sample BULK 20-30 module</w:t>
            </w:r>
          </w:p>
        </w:tc>
      </w:tr>
      <w:tr>
        <w:trPr>
          <w:trHeight w:val="300" w:hRule="atLeast"/>
        </w:trPr>
        <w:tc>
          <w:tcPr>
            <w:tcW w:w="253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SOIL_BLK_20_30_TAKEN</w:t>
            </w:r>
          </w:p>
        </w:tc>
        <w:tc>
          <w:tcPr>
            <w:tcW w:w="585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BULK 20-30 taken</w:t>
            </w:r>
          </w:p>
        </w:tc>
      </w:tr>
      <w:tr>
        <w:trPr>
          <w:trHeight w:val="300" w:hRule="atLeast"/>
        </w:trPr>
        <w:tc>
          <w:tcPr>
            <w:tcW w:w="253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STANDARD_SAMPLE</w:t>
            </w:r>
          </w:p>
        </w:tc>
        <w:tc>
          <w:tcPr>
            <w:tcW w:w="585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Sample STANDARD SOIL module</w:t>
            </w:r>
          </w:p>
        </w:tc>
      </w:tr>
      <w:tr>
        <w:trPr>
          <w:trHeight w:val="300" w:hRule="atLeast"/>
        </w:trPr>
        <w:tc>
          <w:tcPr>
            <w:tcW w:w="253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SOIL_STD_TAKEN</w:t>
            </w:r>
          </w:p>
        </w:tc>
        <w:tc>
          <w:tcPr>
            <w:tcW w:w="585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Standard Soil survey was done</w:t>
            </w:r>
          </w:p>
        </w:tc>
      </w:tr>
      <w:tr>
        <w:trPr>
          <w:trHeight w:val="300" w:hRule="atLeast"/>
        </w:trPr>
        <w:tc>
          <w:tcPr>
            <w:tcW w:w="253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ORGANIC_SAMPLE</w:t>
            </w:r>
          </w:p>
        </w:tc>
        <w:tc>
          <w:tcPr>
            <w:tcW w:w="585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Sample OGANIC SOIL module</w:t>
            </w:r>
          </w:p>
        </w:tc>
      </w:tr>
      <w:tr>
        <w:trPr>
          <w:trHeight w:val="300" w:hRule="atLeast"/>
        </w:trPr>
        <w:tc>
          <w:tcPr>
            <w:tcW w:w="253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SOIL_ORG_DEPTH_CANDO</w:t>
            </w:r>
          </w:p>
        </w:tc>
        <w:tc>
          <w:tcPr>
            <w:tcW w:w="585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Organic Soil taken</w:t>
            </w:r>
          </w:p>
        </w:tc>
      </w:tr>
      <w:tr>
        <w:trPr>
          <w:trHeight w:val="300" w:hRule="atLeast"/>
        </w:trPr>
        <w:tc>
          <w:tcPr>
            <w:tcW w:w="2537"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SOIL_STONES_PERC</w:t>
            </w:r>
          </w:p>
        </w:tc>
        <w:tc>
          <w:tcPr>
            <w:tcW w:w="5852" w:type="dxa"/>
            <w:tcBorders>
              <w:bottom w:val="single" w:sz="4" w:space="0" w:color="000000"/>
              <w:right w:val="single" w:sz="4" w:space="0" w:color="000000"/>
            </w:tcBorders>
            <w:shd w:color="auto" w:fill="auto" w:val="clear"/>
            <w:vAlign w:val="bottom"/>
          </w:tcPr>
          <w:p>
            <w:pPr>
              <w:pStyle w:val="Normal"/>
              <w:widowControl w:val="false"/>
              <w:spacing w:lineRule="auto" w:line="240" w:before="0" w:after="0"/>
              <w:rPr>
                <w:rFonts w:ascii="Calibri" w:hAnsi="Calibri" w:eastAsia="Times New Roman" w:cs="Calibri"/>
                <w:lang w:eastAsia="cs-CZ"/>
              </w:rPr>
            </w:pPr>
            <w:r>
              <w:rPr>
                <w:rFonts w:eastAsia="Times New Roman" w:cs="Calibri"/>
                <w:lang w:eastAsia="cs-CZ"/>
              </w:rPr>
              <w:t>Percentage of stones on the surface</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t>When the required group of attributes is defined, there is a possibility to choose whether the data should be space-time aggregated. Space-time aggregation means that one record in the attribute table represents one point with all values measured in all years. On the other hand, when data are not space-time aggregated, every single record in the attribute table represents one survey. The difference is, when a point is measured in 2012, 2015 and 2018, if data are space-time aggregated, there is only one record in attribute table, if they are not space-time aggregated, there are three records.</w:t>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t xml:space="preserve">Then the user must choose the output path for the GPKG file. When the „Download“ button is pressed, the required data are downloaded into the selected directory, the GPKG file is loaded as a new layer into the map canvas and the number of downloaded features is displayed in the plugin window. </w:t>
      </w:r>
    </w:p>
    <w:p>
      <w:pPr>
        <w:pStyle w:val="Normal"/>
        <w:spacing w:lineRule="auto" w:line="360"/>
        <w:ind w:firstLine="708"/>
        <w:jc w:val="both"/>
        <w:rPr>
          <w:rFonts w:ascii="Times New Roman" w:hAnsi="Times New Roman" w:cs="Times New Roman"/>
          <w:sz w:val="24"/>
          <w:szCs w:val="24"/>
        </w:rPr>
      </w:pPr>
      <w:r>
        <w:drawing>
          <wp:anchor behindDoc="0" distT="0" distB="0" distL="114300" distR="0" simplePos="0" locked="0" layoutInCell="0" allowOverlap="1" relativeHeight="24">
            <wp:simplePos x="0" y="0"/>
            <wp:positionH relativeFrom="margin">
              <wp:align>right</wp:align>
            </wp:positionH>
            <wp:positionV relativeFrom="paragraph">
              <wp:posOffset>635</wp:posOffset>
            </wp:positionV>
            <wp:extent cx="2496185" cy="4887595"/>
            <wp:effectExtent l="0" t="0" r="0" b="0"/>
            <wp:wrapSquare wrapText="bothSides"/>
            <wp:docPr id="31"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ázek 15" descr="Obsah obrázku text&#10;&#10;Popis byl vytvořen automaticky"/>
                    <pic:cNvPicPr>
                      <a:picLocks noChangeAspect="1" noChangeArrowheads="1"/>
                    </pic:cNvPicPr>
                  </pic:nvPicPr>
                  <pic:blipFill>
                    <a:blip r:embed="rId29"/>
                    <a:stretch>
                      <a:fillRect/>
                    </a:stretch>
                  </pic:blipFill>
                  <pic:spPr bwMode="auto">
                    <a:xfrm>
                      <a:off x="0" y="0"/>
                      <a:ext cx="2496185" cy="4887595"/>
                    </a:xfrm>
                    <a:prstGeom prst="rect">
                      <a:avLst/>
                    </a:prstGeom>
                  </pic:spPr>
                </pic:pic>
              </a:graphicData>
            </a:graphic>
          </wp:anchor>
        </w:drawing>
      </w:r>
      <w:r>
        <w:rPr>
          <w:rFonts w:cs="Times New Roman" w:ascii="Times New Roman" w:hAnsi="Times New Roman"/>
          <w:sz w:val="24"/>
          <w:szCs w:val="24"/>
        </w:rPr>
        <w:t>I</w:t>
      </w:r>
      <w:r>
        <w:rPr>
          <w:rFonts w:cs="Times New Roman" w:ascii="Times New Roman" w:hAnsi="Times New Roman"/>
          <w:sz w:val="24"/>
          <w:szCs w:val="24"/>
        </w:rPr>
        <w:t>n the picture [</w:t>
      </w:r>
      <w:r>
        <w:rPr>
          <w:rFonts w:cs="Times New Roman" w:ascii="Times New Roman" w:hAnsi="Times New Roman"/>
          <w:sz w:val="24"/>
          <w:szCs w:val="24"/>
          <w:highlight w:val="darkYellow"/>
        </w:rPr>
        <w:t>Obr.</w:t>
      </w:r>
      <w:r>
        <w:rPr>
          <w:rFonts w:cs="Times New Roman" w:ascii="Times New Roman" w:hAnsi="Times New Roman"/>
          <w:sz w:val="24"/>
          <w:szCs w:val="24"/>
        </w:rPr>
        <w:t xml:space="preserve"> ] there is an example of the request. Points which will be downloaded are in the Czech Republic or Slovakia, measured in year 2015 or 2016. Attribute table will contain beside obligatory attributes only attributes connected to land cover and land use. Data will be space-time aggregated.</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b/>
        <w:t xml:space="preserve">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sz w:val="24"/>
          <w:szCs w:val="24"/>
        </w:rPr>
      </w:pPr>
      <w:r>
        <w:drawing>
          <wp:anchor behindDoc="0" distT="0" distB="0" distL="114300" distR="114300" simplePos="0" locked="0" layoutInCell="0" allowOverlap="1" relativeHeight="25">
            <wp:simplePos x="0" y="0"/>
            <wp:positionH relativeFrom="margin">
              <wp:align>center</wp:align>
            </wp:positionH>
            <wp:positionV relativeFrom="paragraph">
              <wp:posOffset>540385</wp:posOffset>
            </wp:positionV>
            <wp:extent cx="3990975" cy="2244090"/>
            <wp:effectExtent l="0" t="0" r="0" b="0"/>
            <wp:wrapTopAndBottom/>
            <wp:docPr id="32" name="Obrázek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6" descr=""/>
                    <pic:cNvPicPr>
                      <a:picLocks noChangeAspect="1" noChangeArrowheads="1"/>
                    </pic:cNvPicPr>
                  </pic:nvPicPr>
                  <pic:blipFill>
                    <a:blip r:embed="rId30"/>
                    <a:stretch>
                      <a:fillRect/>
                    </a:stretch>
                  </pic:blipFill>
                  <pic:spPr bwMode="auto">
                    <a:xfrm>
                      <a:off x="0" y="0"/>
                      <a:ext cx="3990975" cy="2244090"/>
                    </a:xfrm>
                    <a:prstGeom prst="rect">
                      <a:avLst/>
                    </a:prstGeom>
                  </pic:spPr>
                </pic:pic>
              </a:graphicData>
            </a:graphic>
          </wp:anchor>
        </w:drawing>
      </w:r>
      <w:r>
        <w:rPr>
          <w:rFonts w:cs="Times New Roman" w:ascii="Times New Roman" w:hAnsi="Times New Roman"/>
          <w:sz w:val="24"/>
          <w:szCs w:val="24"/>
        </w:rPr>
        <w:t>T</w:t>
      </w:r>
      <w:r>
        <w:rPr>
          <w:rFonts w:cs="Times New Roman" w:ascii="Times New Roman" w:hAnsi="Times New Roman"/>
          <w:sz w:val="24"/>
          <w:szCs w:val="24"/>
        </w:rPr>
        <w:t>hen it is necessary to define the output path. The picture [</w:t>
      </w:r>
      <w:r>
        <w:rPr>
          <w:rFonts w:cs="Times New Roman" w:ascii="Times New Roman" w:hAnsi="Times New Roman"/>
          <w:sz w:val="24"/>
          <w:szCs w:val="24"/>
          <w:highlight w:val="darkYellow"/>
        </w:rPr>
        <w:t>Obr.</w:t>
      </w:r>
      <w:r>
        <w:rPr>
          <w:rFonts w:cs="Times New Roman" w:ascii="Times New Roman" w:hAnsi="Times New Roman"/>
          <w:sz w:val="24"/>
          <w:szCs w:val="24"/>
        </w:rPr>
        <w:t xml:space="preserve"> ] shows how to do it.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sz w:val="24"/>
          <w:szCs w:val="24"/>
        </w:rPr>
      </w:pPr>
      <w:r>
        <w:drawing>
          <wp:anchor behindDoc="0" distT="0" distB="0" distL="0" distR="114300" simplePos="0" locked="0" layoutInCell="0" allowOverlap="1" relativeHeight="29">
            <wp:simplePos x="0" y="0"/>
            <wp:positionH relativeFrom="margin">
              <wp:align>left</wp:align>
            </wp:positionH>
            <wp:positionV relativeFrom="paragraph">
              <wp:posOffset>883920</wp:posOffset>
            </wp:positionV>
            <wp:extent cx="5327650" cy="2880360"/>
            <wp:effectExtent l="0" t="0" r="0" b="0"/>
            <wp:wrapTopAndBottom/>
            <wp:docPr id="33" name="Obrázek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40" descr=""/>
                    <pic:cNvPicPr>
                      <a:picLocks noChangeAspect="1" noChangeArrowheads="1"/>
                    </pic:cNvPicPr>
                  </pic:nvPicPr>
                  <pic:blipFill>
                    <a:blip r:embed="rId31"/>
                    <a:srcRect l="0" t="0" r="0" b="3875"/>
                    <a:stretch>
                      <a:fillRect/>
                    </a:stretch>
                  </pic:blipFill>
                  <pic:spPr bwMode="auto">
                    <a:xfrm>
                      <a:off x="0" y="0"/>
                      <a:ext cx="5327650" cy="2880360"/>
                    </a:xfrm>
                    <a:prstGeom prst="rect">
                      <a:avLst/>
                    </a:prstGeom>
                  </pic:spPr>
                </pic:pic>
              </a:graphicData>
            </a:graphic>
          </wp:anchor>
        </w:drawing>
      </w:r>
      <w:r>
        <w:rPr>
          <w:rFonts w:cs="Times New Roman" w:ascii="Times New Roman" w:hAnsi="Times New Roman"/>
          <w:sz w:val="24"/>
          <w:szCs w:val="24"/>
        </w:rPr>
        <w:t>F</w:t>
      </w:r>
      <w:r>
        <w:rPr>
          <w:rFonts w:cs="Times New Roman" w:ascii="Times New Roman" w:hAnsi="Times New Roman"/>
          <w:sz w:val="24"/>
          <w:szCs w:val="24"/>
        </w:rPr>
        <w:t>inally, all the required points are downloaded and displayed in the map canvas, and in the plugin window there is a number of downloaded features displayed (in the picture it is 14 472 features) [</w:t>
      </w:r>
      <w:r>
        <w:rPr>
          <w:rFonts w:cs="Times New Roman" w:ascii="Times New Roman" w:hAnsi="Times New Roman"/>
          <w:sz w:val="24"/>
          <w:szCs w:val="24"/>
          <w:highlight w:val="darkYellow"/>
        </w:rPr>
        <w:t>Obr.</w:t>
      </w:r>
      <w:r>
        <w:rPr>
          <w:rFonts w:cs="Times New Roman" w:ascii="Times New Roman" w:hAnsi="Times New Roman"/>
          <w:sz w:val="24"/>
          <w:szCs w:val="24"/>
        </w:rPr>
        <w:t xml:space="preserve">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sz w:val="24"/>
          <w:szCs w:val="24"/>
        </w:rPr>
      </w:pPr>
      <w:r>
        <w:drawing>
          <wp:anchor behindDoc="0" distT="0" distB="0" distL="114300" distR="114300" simplePos="0" locked="0" layoutInCell="0" allowOverlap="1" relativeHeight="26">
            <wp:simplePos x="0" y="0"/>
            <wp:positionH relativeFrom="margin">
              <wp:posOffset>968375</wp:posOffset>
            </wp:positionH>
            <wp:positionV relativeFrom="paragraph">
              <wp:posOffset>1238250</wp:posOffset>
            </wp:positionV>
            <wp:extent cx="3387090" cy="1804670"/>
            <wp:effectExtent l="0" t="0" r="0" b="0"/>
            <wp:wrapTopAndBottom/>
            <wp:docPr id="34" name="Obrázek 3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7" descr="Obsah obrázku text&#10;&#10;Popis byl vytvořen automaticky"/>
                    <pic:cNvPicPr>
                      <a:picLocks noChangeAspect="1" noChangeArrowheads="1"/>
                    </pic:cNvPicPr>
                  </pic:nvPicPr>
                  <pic:blipFill>
                    <a:blip r:embed="rId32"/>
                    <a:stretch>
                      <a:fillRect/>
                    </a:stretch>
                  </pic:blipFill>
                  <pic:spPr bwMode="auto">
                    <a:xfrm>
                      <a:off x="0" y="0"/>
                      <a:ext cx="3387090" cy="1804670"/>
                    </a:xfrm>
                    <a:prstGeom prst="rect">
                      <a:avLst/>
                    </a:prstGeom>
                  </pic:spPr>
                </pic:pic>
              </a:graphicData>
            </a:graphic>
          </wp:anchor>
        </w:drawing>
      </w:r>
      <w:r>
        <w:rPr>
          <w:rFonts w:cs="Times New Roman" w:ascii="Times New Roman" w:hAnsi="Times New Roman"/>
          <w:sz w:val="24"/>
          <w:szCs w:val="24"/>
        </w:rPr>
        <w:t>T</w:t>
      </w:r>
      <w:r>
        <w:rPr>
          <w:rFonts w:cs="Times New Roman" w:ascii="Times New Roman" w:hAnsi="Times New Roman"/>
          <w:sz w:val="24"/>
          <w:szCs w:val="24"/>
        </w:rPr>
        <w:t xml:space="preserve">he second part of the plugin LUCAS Download Manager is called „Class aggregation“. It aggregates harmonized land cover classes according to an aggregation rules, which must be defined in the </w:t>
      </w:r>
      <w:r>
        <w:rPr>
          <w:rFonts w:cs="Times New Roman" w:ascii="Times New Roman" w:hAnsi="Times New Roman"/>
          <w:i/>
          <w:iCs/>
          <w:sz w:val="24"/>
          <w:szCs w:val="24"/>
        </w:rPr>
        <w:t>json</w:t>
      </w:r>
      <w:r>
        <w:rPr>
          <w:rFonts w:cs="Times New Roman" w:ascii="Times New Roman" w:hAnsi="Times New Roman"/>
          <w:sz w:val="24"/>
          <w:szCs w:val="24"/>
        </w:rPr>
        <w:t xml:space="preserve"> file. Two examples of such file are provided in the plugin directory. The user can modify them and use them or create a new one. There is one of the sample </w:t>
      </w:r>
      <w:r>
        <w:rPr>
          <w:rFonts w:cs="Times New Roman" w:ascii="Times New Roman" w:hAnsi="Times New Roman"/>
          <w:i/>
          <w:iCs/>
          <w:sz w:val="24"/>
          <w:szCs w:val="24"/>
        </w:rPr>
        <w:t>json</w:t>
      </w:r>
      <w:r>
        <w:rPr>
          <w:rFonts w:cs="Times New Roman" w:ascii="Times New Roman" w:hAnsi="Times New Roman"/>
          <w:sz w:val="24"/>
          <w:szCs w:val="24"/>
        </w:rPr>
        <w:t xml:space="preserve"> file in the picture [</w:t>
      </w:r>
      <w:r>
        <w:rPr>
          <w:rFonts w:cs="Times New Roman" w:ascii="Times New Roman" w:hAnsi="Times New Roman"/>
          <w:sz w:val="24"/>
          <w:szCs w:val="24"/>
          <w:highlight w:val="darkYellow"/>
        </w:rPr>
        <w:t>Obr.</w:t>
      </w:r>
      <w:r>
        <w:rPr>
          <w:rFonts w:cs="Times New Roman" w:ascii="Times New Roman" w:hAnsi="Times New Roman"/>
          <w:sz w:val="24"/>
          <w:szCs w:val="24"/>
        </w:rPr>
        <w:t xml:space="preserve"> ].</w:t>
      </w:r>
    </w:p>
    <w:p>
      <w:pPr>
        <w:pStyle w:val="Normal"/>
        <w:spacing w:lineRule="auto" w:line="360"/>
        <w:jc w:val="both"/>
        <w:rPr>
          <w:rFonts w:ascii="Times New Roman" w:hAnsi="Times New Roman" w:cs="Times New Roman"/>
          <w:sz w:val="24"/>
          <w:szCs w:val="24"/>
        </w:rPr>
      </w:pPr>
      <w:r>
        <w:drawing>
          <wp:anchor behindDoc="0" distT="0" distB="0" distL="114300" distR="0" simplePos="0" locked="0" layoutInCell="0" allowOverlap="1" relativeHeight="27">
            <wp:simplePos x="0" y="0"/>
            <wp:positionH relativeFrom="margin">
              <wp:align>right</wp:align>
            </wp:positionH>
            <wp:positionV relativeFrom="paragraph">
              <wp:posOffset>1732915</wp:posOffset>
            </wp:positionV>
            <wp:extent cx="2154555" cy="4283710"/>
            <wp:effectExtent l="0" t="0" r="0" b="0"/>
            <wp:wrapSquare wrapText="bothSides"/>
            <wp:docPr id="35" name="Obrázek 3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8" descr="Obsah obrázku text&#10;&#10;Popis byl vytvořen automaticky"/>
                    <pic:cNvPicPr>
                      <a:picLocks noChangeAspect="1" noChangeArrowheads="1"/>
                    </pic:cNvPicPr>
                  </pic:nvPicPr>
                  <pic:blipFill>
                    <a:blip r:embed="rId33"/>
                    <a:stretch>
                      <a:fillRect/>
                    </a:stretch>
                  </pic:blipFill>
                  <pic:spPr bwMode="auto">
                    <a:xfrm>
                      <a:off x="0" y="0"/>
                      <a:ext cx="2154555" cy="4283710"/>
                    </a:xfrm>
                    <a:prstGeom prst="rect">
                      <a:avLst/>
                    </a:prstGeom>
                  </pic:spPr>
                </pic:pic>
              </a:graphicData>
            </a:graphic>
          </wp:anchor>
        </w:drawing>
      </w:r>
      <w:r>
        <w:rPr>
          <w:rFonts w:cs="Times New Roman" w:ascii="Times New Roman" w:hAnsi="Times New Roman"/>
          <w:sz w:val="24"/>
          <w:szCs w:val="24"/>
        </w:rPr>
        <w:tab/>
      </w:r>
      <w:r>
        <w:rPr>
          <w:rFonts w:cs="Times New Roman" w:ascii="Times New Roman" w:hAnsi="Times New Roman"/>
          <w:sz w:val="24"/>
          <w:szCs w:val="24"/>
        </w:rPr>
        <w:t xml:space="preserve">When the </w:t>
      </w:r>
      <w:r>
        <w:rPr>
          <w:rFonts w:cs="Times New Roman" w:ascii="Times New Roman" w:hAnsi="Times New Roman"/>
          <w:i/>
          <w:iCs/>
          <w:sz w:val="24"/>
          <w:szCs w:val="24"/>
        </w:rPr>
        <w:t>json</w:t>
      </w:r>
      <w:r>
        <w:rPr>
          <w:rFonts w:cs="Times New Roman" w:ascii="Times New Roman" w:hAnsi="Times New Roman"/>
          <w:sz w:val="24"/>
          <w:szCs w:val="24"/>
        </w:rPr>
        <w:t xml:space="preserve"> file is loaded into the plugin, there are names of groups displayed. At the time when some of these names is clicked content of that group is displayed there as well. In the picture [</w:t>
      </w:r>
      <w:r>
        <w:rPr>
          <w:rFonts w:cs="Times New Roman" w:ascii="Times New Roman" w:hAnsi="Times New Roman"/>
          <w:sz w:val="24"/>
          <w:szCs w:val="24"/>
          <w:highlight w:val="darkYellow"/>
        </w:rPr>
        <w:t>Obr.</w:t>
      </w:r>
      <w:r>
        <w:rPr>
          <w:rFonts w:cs="Times New Roman" w:ascii="Times New Roman" w:hAnsi="Times New Roman"/>
          <w:sz w:val="24"/>
          <w:szCs w:val="24"/>
        </w:rPr>
        <w:t xml:space="preserve"> ] there is an example. There are ten groups (A00, B00, Bx1 etc.). Land cover classes A11, A12, A13, A21, A22 and A30 will be aggregated into the class A00.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b/>
        <w:t xml:space="preserve">The GPKG file, which is used for aggregation is defined in the previous part „Download“, so it is usually the last downloaded file.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b/>
        <w:t xml:space="preserve">When the „Apply Groups“ button is pressed, a new column for aggregated classes is created in the attribute table and they are written into it.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drawing>
          <wp:anchor behindDoc="0" distT="0" distB="0" distL="114300" distR="114300" simplePos="0" locked="0" layoutInCell="0" allowOverlap="1" relativeHeight="30">
            <wp:simplePos x="0" y="0"/>
            <wp:positionH relativeFrom="margin">
              <wp:posOffset>1279525</wp:posOffset>
            </wp:positionH>
            <wp:positionV relativeFrom="paragraph">
              <wp:posOffset>1010920</wp:posOffset>
            </wp:positionV>
            <wp:extent cx="2798445" cy="2866390"/>
            <wp:effectExtent l="0" t="0" r="0" b="0"/>
            <wp:wrapTopAndBottom/>
            <wp:docPr id="36" name="Obrázek 4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ázek 42" descr="Obsah obrázku stůl&#10;&#10;Popis byl vytvořen automaticky"/>
                    <pic:cNvPicPr>
                      <a:picLocks noChangeAspect="1" noChangeArrowheads="1"/>
                    </pic:cNvPicPr>
                  </pic:nvPicPr>
                  <pic:blipFill>
                    <a:blip r:embed="rId34"/>
                    <a:stretch>
                      <a:fillRect/>
                    </a:stretch>
                  </pic:blipFill>
                  <pic:spPr bwMode="auto">
                    <a:xfrm>
                      <a:off x="0" y="0"/>
                      <a:ext cx="2798445" cy="2866390"/>
                    </a:xfrm>
                    <a:prstGeom prst="rect">
                      <a:avLst/>
                    </a:prstGeom>
                  </pic:spPr>
                </pic:pic>
              </a:graphicData>
            </a:graphic>
          </wp:anchor>
        </w:drawing>
      </w:r>
      <w:r>
        <w:rPr>
          <w:rFonts w:cs="Times New Roman" w:ascii="Times New Roman" w:hAnsi="Times New Roman"/>
          <w:sz w:val="24"/>
          <w:szCs w:val="24"/>
        </w:rPr>
        <w:tab/>
      </w:r>
      <w:r>
        <w:rPr>
          <w:rFonts w:cs="Times New Roman" w:ascii="Times New Roman" w:hAnsi="Times New Roman"/>
          <w:sz w:val="24"/>
          <w:szCs w:val="24"/>
        </w:rPr>
        <w:t>In the picture [</w:t>
      </w:r>
      <w:r>
        <w:rPr>
          <w:rFonts w:cs="Times New Roman" w:ascii="Times New Roman" w:hAnsi="Times New Roman"/>
          <w:sz w:val="24"/>
          <w:szCs w:val="24"/>
          <w:highlight w:val="darkYellow"/>
        </w:rPr>
        <w:t>Obr.</w:t>
      </w:r>
      <w:r>
        <w:rPr>
          <w:rFonts w:cs="Times New Roman" w:ascii="Times New Roman" w:hAnsi="Times New Roman"/>
          <w:sz w:val="24"/>
          <w:szCs w:val="24"/>
        </w:rPr>
        <w:t xml:space="preserve"> ] there is a part of attribute table with harmonized land cover attributes (</w:t>
      </w:r>
      <w:r>
        <w:rPr>
          <w:rFonts w:cs="Times New Roman" w:ascii="Times New Roman" w:hAnsi="Times New Roman"/>
          <w:i/>
          <w:iCs/>
          <w:sz w:val="24"/>
          <w:szCs w:val="24"/>
        </w:rPr>
        <w:t>lc1_h_2015</w:t>
      </w:r>
      <w:r>
        <w:rPr>
          <w:rFonts w:cs="Times New Roman" w:ascii="Times New Roman" w:hAnsi="Times New Roman"/>
          <w:sz w:val="24"/>
          <w:szCs w:val="24"/>
        </w:rPr>
        <w:t xml:space="preserve">, </w:t>
      </w:r>
      <w:r>
        <w:rPr>
          <w:rFonts w:cs="Times New Roman" w:ascii="Times New Roman" w:hAnsi="Times New Roman"/>
          <w:i/>
          <w:iCs/>
          <w:sz w:val="24"/>
          <w:szCs w:val="24"/>
        </w:rPr>
        <w:t>lc1_h_2018</w:t>
      </w:r>
      <w:r>
        <w:rPr>
          <w:rFonts w:cs="Times New Roman" w:ascii="Times New Roman" w:hAnsi="Times New Roman"/>
          <w:sz w:val="24"/>
          <w:szCs w:val="24"/>
        </w:rPr>
        <w:t>) and also aggregated land cover attributes (</w:t>
      </w:r>
      <w:r>
        <w:rPr>
          <w:rFonts w:cs="Times New Roman" w:ascii="Times New Roman" w:hAnsi="Times New Roman"/>
          <w:i/>
          <w:iCs/>
          <w:sz w:val="24"/>
          <w:szCs w:val="24"/>
        </w:rPr>
        <w:t>lc1_a_2015</w:t>
      </w:r>
      <w:r>
        <w:rPr>
          <w:rFonts w:cs="Times New Roman" w:ascii="Times New Roman" w:hAnsi="Times New Roman"/>
          <w:sz w:val="24"/>
          <w:szCs w:val="24"/>
        </w:rPr>
        <w:t xml:space="preserve">, </w:t>
      </w:r>
      <w:r>
        <w:rPr>
          <w:rFonts w:cs="Times New Roman" w:ascii="Times New Roman" w:hAnsi="Times New Roman"/>
          <w:i/>
          <w:iCs/>
          <w:sz w:val="24"/>
          <w:szCs w:val="24"/>
        </w:rPr>
        <w:t>lc1_a_2018</w:t>
      </w:r>
      <w:r>
        <w:rPr>
          <w:rFonts w:cs="Times New Roman" w:ascii="Times New Roman" w:hAnsi="Times New Roman"/>
          <w:sz w:val="24"/>
          <w:szCs w:val="24"/>
        </w:rPr>
        <w:t>). Aggregation rules defined in the file displayed in the picture were used there [</w:t>
      </w:r>
      <w:r>
        <w:rPr>
          <w:rFonts w:cs="Times New Roman" w:ascii="Times New Roman" w:hAnsi="Times New Roman"/>
          <w:sz w:val="24"/>
          <w:szCs w:val="24"/>
          <w:highlight w:val="darkYellow"/>
        </w:rPr>
        <w:t>Obr.</w:t>
      </w:r>
      <w:r>
        <w:rPr>
          <w:rFonts w:cs="Times New Roman" w:ascii="Times New Roman" w:hAnsi="Times New Roman"/>
          <w:sz w:val="24"/>
          <w:szCs w:val="24"/>
        </w:rPr>
        <w:t xml:space="preserve"> ].</w:t>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t>While plugin is used, some issues can occur. These issues can be caused by the user, but also by something else (for example, when GeoServer does not working). When some problem happens, a message for the user is displayed using the QGIS message bar. In the following pictures there are examples of some messages.</w:t>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114300" distR="114300" simplePos="0" locked="0" layoutInCell="0" allowOverlap="1" relativeHeight="28">
            <wp:simplePos x="0" y="0"/>
            <wp:positionH relativeFrom="margin">
              <wp:posOffset>-119380</wp:posOffset>
            </wp:positionH>
            <wp:positionV relativeFrom="paragraph">
              <wp:posOffset>125095</wp:posOffset>
            </wp:positionV>
            <wp:extent cx="5281295" cy="174625"/>
            <wp:effectExtent l="0" t="0" r="0" b="0"/>
            <wp:wrapTopAndBottom/>
            <wp:docPr id="37" name="Obrázek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9" descr=""/>
                    <pic:cNvPicPr>
                      <a:picLocks noChangeAspect="1" noChangeArrowheads="1"/>
                    </pic:cNvPicPr>
                  </pic:nvPicPr>
                  <pic:blipFill>
                    <a:blip r:embed="rId35"/>
                    <a:srcRect l="0" t="0" r="15076" b="7565"/>
                    <a:stretch>
                      <a:fillRect/>
                    </a:stretch>
                  </pic:blipFill>
                  <pic:spPr bwMode="auto">
                    <a:xfrm>
                      <a:off x="0" y="0"/>
                      <a:ext cx="5281295" cy="174625"/>
                    </a:xfrm>
                    <a:prstGeom prst="rect">
                      <a:avLst/>
                    </a:prstGeom>
                  </pic:spPr>
                </pic:pic>
              </a:graphicData>
            </a:graphic>
          </wp:anchor>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b/>
        <w:t>Values of most attributes are codes. The user needs to know the meaning of these codes. This is explained in the following tables.</w:t>
      </w:r>
    </w:p>
    <w:tbl>
      <w:tblPr>
        <w:tblW w:w="6360" w:type="dxa"/>
        <w:jc w:val="center"/>
        <w:tblInd w:w="0" w:type="dxa"/>
        <w:tblLayout w:type="fixed"/>
        <w:tblCellMar>
          <w:top w:w="0" w:type="dxa"/>
          <w:left w:w="70" w:type="dxa"/>
          <w:bottom w:w="0" w:type="dxa"/>
          <w:right w:w="70" w:type="dxa"/>
        </w:tblCellMar>
        <w:tblLook w:val="04a0" w:noHBand="0" w:noVBand="1" w:firstColumn="1" w:lastRow="0" w:lastColumn="0" w:firstRow="1"/>
      </w:tblPr>
      <w:tblGrid>
        <w:gridCol w:w="354"/>
        <w:gridCol w:w="2757"/>
        <w:gridCol w:w="430"/>
        <w:gridCol w:w="355"/>
        <w:gridCol w:w="2464"/>
      </w:tblGrid>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GPS_PROJ</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LM_PLOUGH_DIRECT</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WGS89</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Across the slope</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GPS PROBLEM</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Down the slope</w:t>
            </w:r>
          </w:p>
        </w:tc>
      </w:tr>
      <w:tr>
        <w:trPr>
          <w:trHeight w:val="301" w:hRule="atLeast"/>
        </w:trPr>
        <w:tc>
          <w:tcPr>
            <w:tcW w:w="354"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757"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Applicable</w:t>
            </w:r>
          </w:p>
        </w:tc>
      </w:tr>
      <w:tr>
        <w:trPr>
          <w:trHeight w:val="301" w:hRule="atLeast"/>
        </w:trPr>
        <w:tc>
          <w:tcPr>
            <w:tcW w:w="354" w:type="dxa"/>
            <w:tcBorders>
              <w:bottom w:val="single" w:sz="4"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2757" w:type="dxa"/>
            <w:tcBorders>
              <w:bottom w:val="single" w:sz="4"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355"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464"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GPS_EW</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TH_EW</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LM_GRASS_MARGINS</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CAR_EW</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East</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Grass margin ≤ 1 m width</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West</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Grass margin &gt; 1 m width</w:t>
            </w:r>
          </w:p>
        </w:tc>
      </w:tr>
      <w:tr>
        <w:trPr>
          <w:trHeight w:val="301" w:hRule="atLeast"/>
        </w:trPr>
        <w:tc>
          <w:tcPr>
            <w:tcW w:w="354"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757"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464"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r>
      <w:tr>
        <w:trPr>
          <w:trHeight w:val="301" w:hRule="exact"/>
        </w:trPr>
        <w:tc>
          <w:tcPr>
            <w:tcW w:w="354"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757"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355"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OBS_DIRECT</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 </w:t>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LC_LU_SPECIAL_REMARK</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On the point</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Harvested field</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Look to the North</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Tilled/sowed</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Look to the East</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Clear cut</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4</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Burnt area</w:t>
            </w:r>
          </w:p>
        </w:tc>
      </w:tr>
      <w:tr>
        <w:trPr>
          <w:trHeight w:val="301" w:hRule="atLeast"/>
        </w:trPr>
        <w:tc>
          <w:tcPr>
            <w:tcW w:w="354"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valid</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5</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Fire break</w:t>
            </w:r>
          </w:p>
        </w:tc>
      </w:tr>
      <w:tr>
        <w:trPr>
          <w:trHeight w:val="301" w:hRule="atLeast"/>
        </w:trPr>
        <w:tc>
          <w:tcPr>
            <w:tcW w:w="354"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757"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6</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Nursey</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PARCEL_AREA_HA</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7</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Dump site</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area &lt; 0.5</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Temporary dry</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0.5 ≤ area &lt; 1</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9</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Temporary flooded</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 ≤ area &lt; 10</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10</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 remark</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4</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area ≥ 10</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88</w:t>
            </w:r>
          </w:p>
        </w:tc>
        <w:tc>
          <w:tcPr>
            <w:tcW w:w="2464"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 </w:t>
            </w:r>
          </w:p>
        </w:tc>
        <w:tc>
          <w:tcPr>
            <w:tcW w:w="355"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54"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valid</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WM_SOURCE</w:t>
            </w:r>
          </w:p>
        </w:tc>
      </w:tr>
      <w:tr>
        <w:trPr>
          <w:trHeight w:val="301" w:hRule="atLeast"/>
        </w:trPr>
        <w:tc>
          <w:tcPr>
            <w:tcW w:w="354"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757"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Well</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FEATURE_WIDTH</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Pond/Lake/Reservoir</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&lt; 20 m</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Stream/Canal/Ditch</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 xml:space="preserve">≥ </w:t>
            </w:r>
            <w:r>
              <w:rPr>
                <w:rFonts w:eastAsia="Times New Roman" w:cs="Calibri"/>
                <w:lang w:eastAsia="cs-CZ"/>
              </w:rPr>
              <w:t>20 m</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4</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Lagoon/Wastewater</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5</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Other/Not identifiable</w:t>
            </w:r>
          </w:p>
        </w:tc>
      </w:tr>
      <w:tr>
        <w:trPr>
          <w:trHeight w:val="301" w:hRule="atLeast"/>
        </w:trPr>
        <w:tc>
          <w:tcPr>
            <w:tcW w:w="354"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valid</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r>
      <w:tr>
        <w:trPr>
          <w:trHeight w:val="301" w:hRule="atLeast"/>
        </w:trPr>
        <w:tc>
          <w:tcPr>
            <w:tcW w:w="354"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757"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355"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valid</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LM_STONE_WALLS</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WM_DELIVERY</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Stone wall not maintained</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Canal</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Stone wall well maintained</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Ditch</w:t>
            </w:r>
          </w:p>
        </w:tc>
      </w:tr>
      <w:tr>
        <w:trPr>
          <w:trHeight w:val="301" w:hRule="atLeast"/>
        </w:trPr>
        <w:tc>
          <w:tcPr>
            <w:tcW w:w="354"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757"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Pipeline</w:t>
            </w:r>
          </w:p>
        </w:tc>
      </w:tr>
      <w:tr>
        <w:trPr>
          <w:trHeight w:val="301" w:hRule="atLeast"/>
        </w:trPr>
        <w:tc>
          <w:tcPr>
            <w:tcW w:w="354"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757"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4</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Other/Not identifiable</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GRAZING</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Visible signs of grazing</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valid</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 sign of grazing</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PHOTO_POINT</w:t>
            </w:r>
          </w:p>
        </w:tc>
      </w:tr>
      <w:tr>
        <w:trPr>
          <w:trHeight w:val="301" w:hRule="atLeast"/>
        </w:trPr>
        <w:tc>
          <w:tcPr>
            <w:tcW w:w="354"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valid</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PHOTO_NORTH</w:t>
            </w:r>
          </w:p>
        </w:tc>
      </w:tr>
      <w:tr>
        <w:trPr>
          <w:trHeight w:val="301" w:hRule="atLeast"/>
        </w:trPr>
        <w:tc>
          <w:tcPr>
            <w:tcW w:w="354"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757"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PHOTO_EAST</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SPECIAL_STATUS</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PHOTO_SOUTH</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Protected</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PHOTO_WEST</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Hunting</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Taken</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Protected and hunting</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taken</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4</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 special status</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r>
      <w:tr>
        <w:trPr>
          <w:trHeight w:val="301" w:hRule="atLeast"/>
        </w:trPr>
        <w:tc>
          <w:tcPr>
            <w:tcW w:w="354"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757"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valid</w:t>
            </w:r>
          </w:p>
        </w:tc>
      </w:tr>
      <w:tr>
        <w:trPr>
          <w:trHeight w:val="301" w:hRule="exact"/>
        </w:trPr>
        <w:tc>
          <w:tcPr>
            <w:tcW w:w="354"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757"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355"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54" w:type="dxa"/>
            <w:tcBorders/>
            <w:shd w:color="auto" w:fill="auto" w:val="clear"/>
            <w:vAlign w:val="bottom"/>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757"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OFFICE_PI</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WM</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EX_ANTE</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Irrigation</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GRASSLAND_SAMPLE</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Potential irrigation</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BIO_SAMPLE</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Drainage</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BULK0_10_SAMPLE</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4</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Irrigation and drainage</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BULK10_20_SAMPLE</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5</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 visible WM</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BULK20_30_SAMPLE</w:t>
            </w:r>
          </w:p>
        </w:tc>
      </w:tr>
      <w:tr>
        <w:trPr>
          <w:trHeight w:val="301" w:hRule="atLeast"/>
        </w:trPr>
        <w:tc>
          <w:tcPr>
            <w:tcW w:w="354"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757"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BULK20_30_SAMPLE</w:t>
            </w:r>
          </w:p>
        </w:tc>
      </w:tr>
      <w:tr>
        <w:trPr>
          <w:trHeight w:val="301" w:hRule="atLeast"/>
        </w:trPr>
        <w:tc>
          <w:tcPr>
            <w:tcW w:w="354" w:type="dxa"/>
            <w:tcBorders/>
            <w:shd w:color="auto" w:fill="auto" w:val="clear"/>
            <w:vAlign w:val="cente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757" w:type="dxa"/>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430" w:type="dxa"/>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STANDARD_SAMPLE</w:t>
            </w:r>
          </w:p>
        </w:tc>
      </w:tr>
      <w:tr>
        <w:trPr>
          <w:trHeight w:val="301" w:hRule="atLeast"/>
        </w:trPr>
        <w:tc>
          <w:tcPr>
            <w:tcW w:w="354" w:type="dxa"/>
            <w:tcBorders/>
            <w:shd w:color="auto" w:fill="auto" w:val="clear"/>
            <w:vAlign w:val="cente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757" w:type="dxa"/>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430" w:type="dxa"/>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ORGANIC_SAMPLE</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WM_TYPE</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0</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FALSE</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Gravity</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TRUE</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Pressure: sprinkler irrigation</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Pressure: micro-irrigation</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OBS_RADIUS</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4</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Gravity/Pressure</w:t>
            </w:r>
          </w:p>
        </w:tc>
        <w:tc>
          <w:tcPr>
            <w:tcW w:w="430"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000000"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right w:val="single" w:sz="4" w:space="0" w:color="000000"/>
            </w:tcBorders>
            <w:shd w:color="000000"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 meters</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5</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Other/Not identifiable</w:t>
            </w:r>
          </w:p>
        </w:tc>
        <w:tc>
          <w:tcPr>
            <w:tcW w:w="430" w:type="dxa"/>
            <w:tcBorders/>
            <w:shd w:color="auto" w:fill="auto" w:val="clear"/>
            <w:vAlign w:val="cente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000000"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464" w:type="dxa"/>
            <w:tcBorders>
              <w:right w:val="single" w:sz="4" w:space="0" w:color="000000"/>
            </w:tcBorders>
            <w:shd w:color="000000"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20 meters</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c>
          <w:tcPr>
            <w:tcW w:w="430" w:type="dxa"/>
            <w:tcBorders/>
            <w:shd w:color="auto" w:fill="auto" w:val="clear"/>
            <w:vAlign w:val="cente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bottom w:val="single" w:sz="4" w:space="0" w:color="000000"/>
            </w:tcBorders>
            <w:shd w:color="000000"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464" w:type="dxa"/>
            <w:tcBorders>
              <w:bottom w:val="single" w:sz="4" w:space="0" w:color="000000"/>
              <w:right w:val="single" w:sz="4" w:space="0" w:color="000000"/>
            </w:tcBorders>
            <w:shd w:color="000000"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r>
      <w:tr>
        <w:trPr>
          <w:trHeight w:val="301" w:hRule="atLeast"/>
        </w:trPr>
        <w:tc>
          <w:tcPr>
            <w:tcW w:w="354"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valid</w:t>
            </w:r>
          </w:p>
        </w:tc>
        <w:tc>
          <w:tcPr>
            <w:tcW w:w="430" w:type="dxa"/>
            <w:tcBorders/>
            <w:shd w:color="auto" w:fill="auto" w:val="clear"/>
            <w:vAlign w:val="cente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54" w:type="dxa"/>
            <w:tcBorders/>
            <w:shd w:color="auto" w:fill="auto" w:val="clear"/>
            <w:vAlign w:val="bottom"/>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757"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LC1_PERC</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EUNIS_COMPLEX</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LC2_PERC</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6</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X06</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0</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0</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9</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X09</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 ≤ LC &lt; 10</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10</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Other</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10 ≤ LC &lt; 25</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11</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Unknown</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25 ≤ LC &lt; 50</w:t>
            </w:r>
          </w:p>
        </w:tc>
      </w:tr>
      <w:tr>
        <w:trPr>
          <w:trHeight w:val="301" w:hRule="atLeast"/>
        </w:trPr>
        <w:tc>
          <w:tcPr>
            <w:tcW w:w="354"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88</w:t>
            </w:r>
          </w:p>
        </w:tc>
        <w:tc>
          <w:tcPr>
            <w:tcW w:w="2757"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4</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50 ≤ LC &lt; 75</w:t>
            </w:r>
          </w:p>
        </w:tc>
      </w:tr>
      <w:tr>
        <w:trPr>
          <w:trHeight w:val="301" w:hRule="atLeast"/>
        </w:trPr>
        <w:tc>
          <w:tcPr>
            <w:tcW w:w="354"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757"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430"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5</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75 ≤ LC ≤ 100</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LNDMNG_PLOUGH</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CROP_RESIDUES</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valid</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CPRN_CANDO</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shd w:color="auto" w:fill="DDEBF7"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DDEBF7"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CPRN_URBAN</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LU1_PERC</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GRASS_CANDO</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LU2_PERC</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EROSION_CANDO</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0</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0</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SOIL_BLK_0_10_TAKEN</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 ≤ LU &lt; 5</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SOIL_BLK_10_20_TAKEN</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5 ≤ LU &lt; 10</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SOIL_BLK_20_30_TAKEN</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10 ≤ LU &lt; 25</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SOIL_STD_TAKEN</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4</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25 ≤ LU &lt; 50</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SOIL_BIO_TAKEN</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5</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50 ≤ LU &lt; 75</w:t>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SOIL_ORG_DEPTH_CANDO</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6</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75 ≤ LU &lt; 90</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Yes</w:t>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7</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90 ≤ LU ≤ 100</w:t>
            </w:r>
          </w:p>
        </w:tc>
      </w:tr>
      <w:tr>
        <w:trPr>
          <w:trHeight w:val="247"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w:t>
            </w:r>
          </w:p>
        </w:tc>
        <w:tc>
          <w:tcPr>
            <w:tcW w:w="430" w:type="dxa"/>
            <w:tcBorders/>
            <w:shd w:color="auto" w:fill="auto" w:val="clear"/>
            <w:vAlign w:val="cente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r>
      <w:tr>
        <w:trPr>
          <w:trHeight w:val="301" w:hRule="atLeast"/>
        </w:trPr>
        <w:tc>
          <w:tcPr>
            <w:tcW w:w="354"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757"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c>
          <w:tcPr>
            <w:tcW w:w="430" w:type="dxa"/>
            <w:tcBorders/>
            <w:shd w:color="auto" w:fill="auto" w:val="clear"/>
            <w:vAlign w:val="cente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t> </w:t>
            </w:r>
          </w:p>
        </w:tc>
        <w:tc>
          <w:tcPr>
            <w:tcW w:w="355"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valid</w:t>
            </w:r>
          </w:p>
        </w:tc>
      </w:tr>
      <w:tr>
        <w:trPr>
          <w:trHeight w:val="301" w:hRule="exact"/>
        </w:trPr>
        <w:tc>
          <w:tcPr>
            <w:tcW w:w="354"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757"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430"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355"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OBS_TYPE</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SOIL_STONES_PERC</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In situ &lt; 100 meters</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0</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0</w:t>
            </w:r>
          </w:p>
        </w:tc>
      </w:tr>
      <w:tr>
        <w:trPr>
          <w:trHeight w:val="297"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In situ &gt; 100 meters</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 ≤ LC1 &lt; 10</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In situ PI</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10 ≤ LC1 &lt; 25</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4</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In situ PI not possible</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25 ≤ LC1 &lt; 50</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5</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Out of national territory</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4</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50 ≤ LC1 ≤ 100</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6</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Out of EU28</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464"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7</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In Office PI</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54"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757"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Marine sea</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819"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SOIL_TAKEN</w:t>
            </w:r>
          </w:p>
        </w:tc>
      </w:tr>
      <w:tr>
        <w:trPr>
          <w:trHeight w:val="301" w:hRule="atLeast"/>
        </w:trPr>
        <w:tc>
          <w:tcPr>
            <w:tcW w:w="354" w:type="dxa"/>
            <w:tcBorders/>
            <w:shd w:color="auto" w:fill="auto" w:val="clear"/>
            <w:vAlign w:val="bottom"/>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2757"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Yes</w:t>
            </w:r>
          </w:p>
        </w:tc>
      </w:tr>
      <w:tr>
        <w:trPr>
          <w:trHeight w:val="301" w:hRule="atLeast"/>
        </w:trPr>
        <w:tc>
          <w:tcPr>
            <w:tcW w:w="3111" w:type="dxa"/>
            <w:gridSpan w:val="2"/>
            <w:tcBorders>
              <w:top w:val="single" w:sz="4" w:space="0" w:color="000000"/>
              <w:left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TREE_HEIGHT_SURVEY</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possible</w:t>
            </w:r>
          </w:p>
        </w:tc>
      </w:tr>
      <w:tr>
        <w:trPr>
          <w:trHeight w:val="301" w:hRule="atLeast"/>
        </w:trPr>
        <w:tc>
          <w:tcPr>
            <w:tcW w:w="3111" w:type="dxa"/>
            <w:gridSpan w:val="2"/>
            <w:tcBorders>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TREE_HEIGHT_MATURITY</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 already taken</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&lt; 5 m</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4</w:t>
            </w:r>
          </w:p>
        </w:tc>
        <w:tc>
          <w:tcPr>
            <w:tcW w:w="2464"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 sample required</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 xml:space="preserve">≥ </w:t>
            </w:r>
            <w:r>
              <w:rPr>
                <w:rFonts w:eastAsia="Times New Roman" w:cs="Calibri"/>
                <w:lang w:eastAsia="cs-CZ"/>
              </w:rPr>
              <w:t>5 m</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464"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54"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valid</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exact"/>
        </w:trPr>
        <w:tc>
          <w:tcPr>
            <w:tcW w:w="354" w:type="dxa"/>
            <w:tcBorders/>
            <w:shd w:color="auto" w:fill="auto" w:val="clear"/>
            <w:vAlign w:val="bottom"/>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757"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355"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exact"/>
        </w:trPr>
        <w:tc>
          <w:tcPr>
            <w:tcW w:w="354" w:type="dxa"/>
            <w:tcBorders/>
            <w:shd w:color="auto" w:fill="auto" w:val="clear"/>
            <w:vAlign w:val="bottom"/>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757" w:type="dxa"/>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430" w:type="dxa"/>
            <w:tcBorders/>
            <w:shd w:color="auto" w:fill="auto" w:val="clear"/>
          </w:tcPr>
          <w:p>
            <w:pPr>
              <w:pStyle w:val="Normal"/>
              <w:widowControl w:val="false"/>
              <w:spacing w:lineRule="auto" w:line="240" w:before="0" w:after="0"/>
              <w:jc w:val="center"/>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355"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111" w:type="dxa"/>
            <w:gridSpan w:val="2"/>
            <w:tcBorders>
              <w:top w:val="single" w:sz="4" w:space="0" w:color="000000"/>
              <w:left w:val="single" w:sz="4" w:space="0" w:color="000000"/>
              <w:bottom w:val="single" w:sz="4" w:space="0" w:color="000000"/>
              <w:right w:val="single" w:sz="4" w:space="0" w:color="000000"/>
            </w:tcBorders>
            <w:shd w:color="000000" w:fill="9BC2E6"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LM_PLOUGH_SLOPE</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1</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Flat</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2</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Gently sloping</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3</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Steeply sloping</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54" w:type="dxa"/>
            <w:tcBorders>
              <w:lef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4</w:t>
            </w:r>
          </w:p>
        </w:tc>
        <w:tc>
          <w:tcPr>
            <w:tcW w:w="2757" w:type="dxa"/>
            <w:tcBorders>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Undulating</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r>
      <w:tr>
        <w:trPr>
          <w:trHeight w:val="301" w:hRule="atLeast"/>
        </w:trPr>
        <w:tc>
          <w:tcPr>
            <w:tcW w:w="354" w:type="dxa"/>
            <w:tcBorders>
              <w:left w:val="single" w:sz="4" w:space="0" w:color="000000"/>
              <w:bottom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8</w:t>
            </w:r>
          </w:p>
        </w:tc>
        <w:tc>
          <w:tcPr>
            <w:tcW w:w="2757" w:type="dxa"/>
            <w:tcBorders>
              <w:bottom w:val="single" w:sz="4" w:space="0" w:color="000000"/>
              <w:right w:val="single" w:sz="4" w:space="0" w:color="000000"/>
            </w:tcBorders>
            <w:shd w:color="auto" w:fill="DDEBF7"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t>Not Relevant</w:t>
            </w:r>
          </w:p>
        </w:tc>
        <w:tc>
          <w:tcPr>
            <w:tcW w:w="430" w:type="dxa"/>
            <w:tcBorders/>
            <w:shd w:color="auto" w:fill="auto" w:val="clear"/>
          </w:tcPr>
          <w:p>
            <w:pPr>
              <w:pStyle w:val="Normal"/>
              <w:widowControl w:val="false"/>
              <w:spacing w:lineRule="auto" w:line="240" w:before="0" w:after="0"/>
              <w:jc w:val="center"/>
              <w:rPr>
                <w:rFonts w:ascii="Calibri" w:hAnsi="Calibri" w:eastAsia="Times New Roman" w:cs="Calibri"/>
                <w:lang w:eastAsia="cs-CZ"/>
              </w:rPr>
            </w:pPr>
            <w:r>
              <w:rPr>
                <w:rFonts w:eastAsia="Times New Roman" w:cs="Calibri"/>
                <w:lang w:eastAsia="cs-CZ"/>
              </w:rPr>
            </w:r>
          </w:p>
        </w:tc>
        <w:tc>
          <w:tcPr>
            <w:tcW w:w="355"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p>
        </w:tc>
        <w:tc>
          <w:tcPr>
            <w:tcW w:w="2464" w:type="dxa"/>
            <w:tcBorders/>
            <w:shd w:color="auto" w:fill="auto" w:val="clear"/>
          </w:tcPr>
          <w:p>
            <w:pPr>
              <w:pStyle w:val="Normal"/>
              <w:widowControl w:val="false"/>
              <w:spacing w:lineRule="auto" w:line="240" w:before="0" w:after="0"/>
              <w:rPr>
                <w:rFonts w:ascii="Times New Roman" w:hAnsi="Times New Roman" w:eastAsia="Times New Roman" w:cs="Times New Roman"/>
                <w:sz w:val="20"/>
                <w:szCs w:val="20"/>
                <w:lang w:eastAsia="cs-CZ"/>
              </w:rPr>
            </w:pPr>
            <w:r>
              <w:rPr>
                <w:rFonts w:eastAsia="Times New Roman" w:cs="Times New Roman" w:ascii="Times New Roman" w:hAnsi="Times New Roman"/>
                <w:sz w:val="20"/>
                <w:szCs w:val="20"/>
                <w:lang w:eastAsia="cs-CZ"/>
              </w:rPr>
            </w:r>
            <w:bookmarkStart w:id="77" w:name="_Hlk71536180"/>
            <w:bookmarkStart w:id="78" w:name="_Hlk71536180"/>
            <w:bookmarkEnd w:id="78"/>
          </w:p>
        </w:tc>
      </w:tr>
    </w:tbl>
    <w:p>
      <w:pPr>
        <w:pStyle w:val="Normal"/>
        <w:spacing w:lineRule="auto" w:line="240" w:before="0" w:after="0"/>
        <w:rPr>
          <w:rFonts w:ascii="Calibri" w:hAnsi="Calibri" w:eastAsia="Times New Roman" w:cs="Calibri"/>
          <w:lang w:eastAsia="cs-CZ"/>
        </w:rPr>
      </w:pPr>
      <w:r>
        <w:rPr>
          <w:rFonts w:eastAsia="Times New Roman" w:cs="Calibri"/>
          <w:lang w:eastAsia="cs-CZ"/>
        </w:rPr>
      </w:r>
    </w:p>
    <w:p>
      <w:pPr>
        <w:pStyle w:val="Normal"/>
        <w:rPr/>
      </w:pPr>
      <w:r>
        <w:rPr/>
      </w:r>
    </w:p>
    <w:p>
      <w:pPr>
        <w:pStyle w:val="Normal"/>
        <w:spacing w:before="0" w:after="160"/>
        <w:rPr>
          <w:rFonts w:ascii="Times New Roman" w:hAnsi="Times New Roman" w:cs="Times New Roman"/>
          <w:sz w:val="24"/>
          <w:szCs w:val="24"/>
        </w:rPr>
      </w:pPr>
      <w:r>
        <w:rPr/>
      </w:r>
    </w:p>
    <w:sectPr>
      <w:footerReference w:type="default" r:id="rId36"/>
      <w:type w:val="nextPage"/>
      <w:pgSz w:w="11906" w:h="16838"/>
      <w:pgMar w:left="1985" w:right="1531" w:header="0" w:top="1418" w:footer="709" w:bottom="1418" w:gutter="0"/>
      <w:pgNumType w:start="9"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Martin Landa" w:date="2021-05-12T16:02:32Z" w:initials="ML">
    <w:p>
      <w:r>
        <w:rPr>
          <w:rFonts w:cs="" w:ascii="Calibri" w:hAnsi="Calibri" w:eastAsia="MS Mincho"/>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cs-CZ" w:bidi="ar-SA" w:eastAsia="en-US"/>
        </w:rPr>
        <w:t>Misto „modul“ pouzij obecnejsi termin „softwarová knihovna“</w:t>
      </w:r>
    </w:p>
    <w:p>
      <w:r>
        <w:rPr>
          <w:rFonts w:cs="" w:ascii="Calibri" w:hAnsi="Calibri" w:eastAsia="MS Mincho"/>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cs-CZ" w:bidi="ar-SA" w:eastAsia="en-US"/>
        </w:rPr>
        <w:t>...</w:t>
      </w:r>
    </w:p>
    <w:p>
      <w:r>
        <w:rPr>
          <w:rFonts w:cs="" w:ascii="Calibri" w:hAnsi="Calibri" w:eastAsia="MS Mincho"/>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cs-CZ" w:bidi="ar-SA" w:eastAsia="en-US"/>
        </w:rPr>
        <w:t xml:space="preserve">Knihovny v programovacim jazyku Python </w:t>
      </w:r>
    </w:p>
  </w:comment>
  <w:comment w:id="1" w:author="Martin Landa" w:date="2021-05-12T16:04:00Z" w:initials="ML">
    <w:p>
      <w:r>
        <w:rPr>
          <w:rFonts w:cs="" w:ascii="Calibri" w:hAnsi="Calibri" w:eastAsia="MS Mincho"/>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cs-CZ" w:bidi="ar-SA" w:eastAsia="en-US"/>
        </w:rPr>
        <w:t>Zasuvny modul pro platformu QGIS</w:t>
      </w:r>
    </w:p>
  </w:comment>
  <w:comment w:id="2" w:author="Martin Landa" w:date="2021-05-12T16:05:10Z" w:initials="ML">
    <w:p>
      <w:r>
        <w:rPr>
          <w:rFonts w:cs="" w:ascii="Calibri" w:hAnsi="Calibri" w:eastAsia="MS Mincho"/>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cs-CZ" w:bidi="ar-SA" w:eastAsia="en-US"/>
        </w:rPr>
        <w:t>Existuje cesky termin</w:t>
      </w:r>
    </w:p>
  </w:comment>
  <w:comment w:id="3" w:author="Martin Landa" w:date="2021-05-12T16:06:49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Nizozemsko</w:t>
      </w:r>
    </w:p>
    <w:p>
      <w:r>
        <w:rPr>
          <w:rFonts w:ascii="Liberation Serif" w:hAnsi="Liberation Serif" w:eastAsia="DejaVu Sans" w:cs="DejaVu Sans"/>
          <w:sz w:val="24"/>
          <w:szCs w:val="24"/>
          <w:lang w:val="en-US" w:eastAsia="en-US" w:bidi="en-US"/>
        </w:rPr>
      </w:r>
    </w:p>
  </w:comment>
  <w:comment w:id="4" w:author="Martin Landa" w:date="2021-05-12T16:10:26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Do zavorky české ekvivalenty?</w:t>
      </w:r>
    </w:p>
  </w:comment>
  <w:comment w:id="5" w:author="Martin Landa" w:date="2021-05-12T16:11:28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I když je pojem „modul“ celkem korektní, tak bych volil „balíček“ anebo naprosto obecne „knihovna“.</w:t>
      </w:r>
    </w:p>
  </w:comment>
  <w:comment w:id="6" w:author="Martin Landa" w:date="2021-05-12T16:15:36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Mozna pouzit jiné formatovani? Je matouci, ze je slovo malymi pismeny a nazev sady celkymi pismeny. Co psat pyeumap.lucas?</w:t>
      </w:r>
    </w:p>
  </w:comment>
  <w:comment w:id="7" w:author="Martin Landa" w:date="2021-05-12T16:13:16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Myslis jazyk SQL.? Co myslis pod obratem „Pro praci“. Datova sada je interne ulozen v objektove relacni databazi PostgreSQL s rozsirenim PostGIS (které umoznuje pracovat s geografickymi daty).</w:t>
      </w:r>
    </w:p>
  </w:comment>
  <w:comment w:id="8" w:author="Martin Landa" w:date="2021-05-12T16:23:37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V poradku, zde jiz pouzivas terminy v cestine</w:t>
      </w:r>
    </w:p>
  </w:comment>
  <w:comment w:id="9" w:author="Martin Landa" w:date="2021-05-12T16:24:35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Kde? Uvest URL do poznamky pod carou?</w:t>
      </w:r>
    </w:p>
  </w:comment>
  <w:comment w:id="10" w:author="Martin Landa" w:date="2021-05-12T16:28:26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Dataset vs datova sada - sjednotit</w:t>
      </w:r>
    </w:p>
  </w:comment>
  <w:comment w:id="11" w:author="Martin Landa" w:date="2021-05-12T16:28:16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prebytecne</w:t>
      </w:r>
    </w:p>
  </w:comment>
  <w:comment w:id="12" w:author="Martin Landa" w:date="2021-05-12T16:29:26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Kratce popsat o jaky format. Mozna vlozit kratkou (zjednodusenou ukazku)</w:t>
      </w:r>
    </w:p>
  </w:comment>
  <w:comment w:id="13" w:author="Martin Landa" w:date="2021-05-12T16:35:31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Je Otazka, zda podobne rozsahle tabulky nepresunout do dodatku.</w:t>
      </w:r>
    </w:p>
  </w:comment>
  <w:comment w:id="14" w:author="Martin Landa" w:date="2021-05-12T16:43:39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Neumoznuje QGIS pracovat s necim jako jsou suptypy? To by pomohlo vyresit problem s kody z uzivatelskeho pohledu na věc.</w:t>
      </w:r>
    </w:p>
  </w:comment>
  <w:comment w:id="15" w:author="Martin Landa" w:date="2021-05-12T16:46:12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Jinde v textu formatujes atributy kurzivou</w:t>
      </w:r>
    </w:p>
  </w:comment>
  <w:comment w:id="16" w:author="Martin Landa" w:date="2021-05-12T16:45:11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Referencni rok ?</w:t>
      </w:r>
    </w:p>
  </w:comment>
  <w:comment w:id="17" w:author="Martin Landa" w:date="2021-05-12T16:45:35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O casove agregaci si zatím nepsal, pridej odkaz na kapitolu.</w:t>
      </w:r>
    </w:p>
  </w:comment>
  <w:comment w:id="18" w:author="Martin Landa" w:date="2021-05-12T16:47:37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 xml:space="preserve">Mas nekde popsano, co to znamena? </w:t>
      </w:r>
    </w:p>
  </w:comment>
  <w:comment w:id="19" w:author="Martin Landa" w:date="2021-05-12T16:49:06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Tj, prichycenych na mrizku. Mozna by pomohl ilustracni obrazek,</w:t>
      </w:r>
    </w:p>
  </w:comment>
  <w:comment w:id="20" w:author="Martin Landa" w:date="2021-05-12T16:54:05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Jeden z open source mapovych serveru</w:t>
      </w:r>
    </w:p>
  </w:comment>
  <w:comment w:id="21" w:author="Martin Landa" w:date="2021-05-12T16:55:57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Jednoznacny identifikator bodu, který plati napric vsemi roky.</w:t>
      </w:r>
    </w:p>
  </w:comment>
  <w:comment w:id="22" w:author="Martin Landa" w:date="2021-05-12T16:56:47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Databázové pohledy</w:t>
      </w:r>
    </w:p>
  </w:comment>
  <w:comment w:id="23" w:author="Martin Landa" w:date="2021-05-12T16:57:10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Je nekde souhrna tabulka? Dodatek?</w:t>
      </w:r>
    </w:p>
  </w:comment>
  <w:comment w:id="24" w:author="Martin Landa" w:date="2021-05-12T16:58:53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Jake tri verze? Jsou dve, jedna LTR a druha aktualni. Je otazka, proc to vubec v praci zminovat. Staci napsat, ze je QGIS aktualne ve verzi 3 a basta.</w:t>
      </w:r>
    </w:p>
  </w:comment>
  <w:comment w:id="25" w:author="Martin Landa" w:date="2021-05-12T16:58:33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 xml:space="preserve">Dve? </w:t>
      </w:r>
    </w:p>
  </w:comment>
  <w:comment w:id="26" w:author="Martin Landa" w:date="2021-05-12T17:02:24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Mel bys zminit také PostGIS</w:t>
      </w:r>
    </w:p>
  </w:comment>
  <w:comment w:id="27" w:author="Martin Landa" w:date="2021-05-12T17:03:35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Sjednotit v celem textu. Kdyz uz, tak napr. Python balicku pyeumap.lucas.</w:t>
      </w:r>
    </w:p>
  </w:comment>
  <w:comment w:id="28" w:author="Martin Landa" w:date="2021-05-12T17:09:32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Muzes explicitne znimit, ze je knihovna navrzena objektove</w:t>
      </w:r>
    </w:p>
  </w:comment>
  <w:comment w:id="29" w:author="Martin Landa" w:date="2021-05-12T17:10:27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Logika vychazi z knihovny owslib, mel bys to zminit. OWSLib by mela byt uvedena i pouzitych technologiich.</w:t>
      </w:r>
    </w:p>
  </w:comment>
  <w:comment w:id="30" w:author="Martin Landa" w:date="2021-05-12T17:11:22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w:t>
      </w:r>
    </w:p>
  </w:comment>
  <w:comment w:id="31" w:author="Martin Landa" w:date="2021-05-12T17:13:43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Staci uvest tridu. Nemusit psat, ze je v modulu „io“. Viz terminologie package/modul.</w:t>
      </w:r>
    </w:p>
  </w:comment>
  <w:comment w:id="32" w:author="Martin Landa" w:date="2021-05-12T17:15:27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Je otazka, zda uvadet implementacni detail v textu práce.</w:t>
      </w:r>
    </w:p>
  </w:comment>
  <w:comment w:id="33" w:author="Martin Landa" w:date="2021-05-12T17:15:58Z" w:initials="ML">
    <w:p>
      <w:r>
        <w:rPr>
          <w:rFonts w:ascii="Calibri" w:hAnsi="Calibri" w:eastAsia="MS Mincho" w:cs="" w:asciiTheme="minorHAnsi" w:cstheme="minorBid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cs-CZ" w:eastAsia="en-US" w:bidi="ar-SA"/>
        </w:rPr>
        <w:t>Není to format, ale objekt knihovny GeoPandas.</w:t>
      </w:r>
    </w:p>
  </w:comment>
  <w:comment w:id="34" w:author="Martin Landa" w:date="2021-05-12T17:16:41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Stejna poznamka, zbytecny implementacni detail.</w:t>
      </w:r>
    </w:p>
  </w:comment>
  <w:comment w:id="35" w:author="Martin Landa" w:date="2021-05-12T17:17:22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 xml:space="preserve">Jde o modul </w:t>
      </w:r>
    </w:p>
  </w:comment>
  <w:comment w:id="36" w:author="Martin Landa" w:date="2021-05-12T17:17:58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 xml:space="preserve">Uved priklad vstup, klidne v dodatku. </w:t>
      </w:r>
    </w:p>
  </w:comment>
  <w:comment w:id="37" w:author="Martin Landa" w:date="2021-05-12T17:18:27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Zkratky jako csv a gpkg pises malymi pismeny, sprave by mely byt velkymi pismeny (muj subjektivni nazor), ale klidne to tak nech. Je dulezite, ze to je konzistentni v celem textu.</w:t>
      </w:r>
    </w:p>
  </w:comment>
  <w:comment w:id="38" w:author="Martin Landa" w:date="2021-05-12T17:20:12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Vynechat. Muzes do dodatku pridat priklad notebooku (screenshot)</w:t>
      </w:r>
    </w:p>
  </w:comment>
  <w:comment w:id="39" w:author="Martin Landa" w:date="2021-05-12T17:21:03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 xml:space="preserve">Neni nutne v textu uvadet tituly, ale uz to tak nech. </w:t>
      </w:r>
    </w:p>
  </w:comment>
  <w:comment w:id="40" w:author="Martin Landa" w:date="2021-05-12T17:26:05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Je nekde screenshot UI? Zde muze byt odkaz na obrazek.</w:t>
      </w:r>
    </w:p>
  </w:comment>
  <w:comment w:id="41" w:author="Martin Landa" w:date="2021-05-12T17:27:00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Existuje cesky termin</w:t>
      </w:r>
    </w:p>
  </w:comment>
  <w:comment w:id="42" w:author="Martin Landa" w:date="2021-05-12T17:27:27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 xml:space="preserve">Dano omezeni mapove serveru. </w:t>
      </w:r>
    </w:p>
  </w:comment>
  <w:comment w:id="43" w:author="Martin Landa" w:date="2021-05-12T17:27:50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Cesky termin</w:t>
      </w:r>
    </w:p>
  </w:comment>
  <w:comment w:id="44" w:author="Martin Landa" w:date="2021-05-12T17:28:38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Je nekde souhrna tabulka s vyctem atributu? Dodatek? Zde odkaz.</w:t>
      </w:r>
    </w:p>
  </w:comment>
  <w:comment w:id="45" w:author="Martin Landa" w:date="2021-05-12T17:29:42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Prelozit do cestiny</w:t>
      </w:r>
    </w:p>
  </w:comment>
  <w:comment w:id="46" w:author="Martin Landa" w:date="2021-05-12T17:31:47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Hodnoticim naznakum bych se osobne vyhnul.</w:t>
      </w:r>
    </w:p>
  </w:comment>
  <w:comment w:id="47" w:author="Martin Landa" w:date="2021-05-12T17:35:00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Spravne ma byt Geo-harmonizer. Nutno sjednotit v cele praci.</w:t>
      </w:r>
    </w:p>
  </w:comment>
  <w:comment w:id="48" w:author="Martin Landa" w:date="2021-05-12T17:37:57Z" w:initials="ML">
    <w:p>
      <w:r>
        <w:rPr>
          <w:rFonts w:eastAsia="MS Mincho" w:cstheme="minorBid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cs-CZ"/>
        </w:rPr>
        <w:t>Mel by byt zminen limit lomovych bodu.</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Courier New">
    <w:charset w:val="01"/>
    <w:family w:val="roman"/>
    <w:pitch w:val="variable"/>
  </w:font>
  <w:font w:name="Liberation Sans">
    <w:altName w:val="Arial"/>
    <w:charset w:val="01"/>
    <w:family w:val="roman"/>
    <w:pitch w:val="variable"/>
  </w:font>
  <w:font w:name="Times New Roman">
    <w:charset w:val="01"/>
    <w:family w:val="roman"/>
    <w:pitch w:val="variable"/>
  </w:font>
  <w:font w:name="Calibri">
    <w:charset w:val="01"/>
    <w:family w:val="auto"/>
    <w:pitch w:val="default"/>
  </w:font>
  <w:font w:name="Arial">
    <w:charset w:val="01"/>
    <w:family w:val="auto"/>
    <w:pitch w:val="default"/>
  </w:font>
  <w:font w:name="Open Sans">
    <w:charset w:val="01"/>
    <w:family w:val="roman"/>
    <w:pitch w:val="variable"/>
  </w:font>
  <w:font w:name="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ontents3"/>
      <w:jc w:val="center"/>
      <w:rPr/>
    </w:pPr>
    <w:r>
      <w:rPr/>
    </w:r>
  </w:p>
  <w:p>
    <w:pPr>
      <w:pStyle w:val="Contents3"/>
      <w:spacing w:before="0" w:after="100"/>
      <w:ind w:left="440" w:hanging="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688676750"/>
    </w:sdtPr>
    <w:sdtContent>
      <w:p>
        <w:pPr>
          <w:pStyle w:val="Contents3"/>
          <w:jc w:val="center"/>
          <w:rPr/>
        </w:pPr>
        <w:r>
          <w:rPr/>
          <w:fldChar w:fldCharType="begin"/>
        </w:r>
        <w:r>
          <w:rPr/>
          <w:instrText> PAGE </w:instrText>
        </w:r>
        <w:r>
          <w:rPr/>
          <w:fldChar w:fldCharType="separate"/>
        </w:r>
        <w:r>
          <w:rPr/>
          <w:t>66</w:t>
        </w:r>
        <w:r>
          <w:rPr/>
          <w:fldChar w:fldCharType="end"/>
        </w:r>
      </w:p>
    </w:sdtContent>
  </w:sdt>
  <w:p>
    <w:pPr>
      <w:pStyle w:val="Contents3"/>
      <w:spacing w:before="0" w:after="1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lvl>
    <w:lvl w:ilvl="1">
      <w:start w:val="1"/>
      <w:pStyle w:val="Heading2"/>
      <w:numFmt w:val="decimal"/>
      <w:lvlText w:val="%1.%2"/>
      <w:lvlJc w:val="left"/>
      <w:pPr>
        <w:tabs>
          <w:tab w:val="num" w:pos="0"/>
        </w:tabs>
        <w:ind w:left="576" w:hanging="576"/>
      </w:pPr>
      <w:rPr>
        <w:sz w:val="40"/>
        <w:szCs w:val="32"/>
      </w:rPr>
    </w:lvl>
    <w:lvl w:ilvl="2">
      <w:start w:val="1"/>
      <w:pStyle w:val="Heading3"/>
      <w:numFmt w:val="decimal"/>
      <w:lvlText w:val="%1.%2.%3"/>
      <w:lvlJc w:val="left"/>
      <w:pPr>
        <w:tabs>
          <w:tab w:val="num" w:pos="0"/>
        </w:tabs>
        <w:ind w:left="720" w:hanging="720"/>
      </w:pPr>
    </w:lvl>
    <w:lvl w:ilvl="3">
      <w:start w:val="1"/>
      <w:pStyle w:val="Heading4"/>
      <w:numFmt w:val="decimal"/>
      <w:lvlText w:val="%1.%2.%3.%4"/>
      <w:lvlJc w:val="left"/>
      <w:pPr>
        <w:tabs>
          <w:tab w:val="num" w:pos="0"/>
        </w:tabs>
        <w:ind w:left="864" w:hanging="864"/>
      </w:pPr>
    </w:lvl>
    <w:lvl w:ilvl="4">
      <w:start w:val="1"/>
      <w:pStyle w:val="Heading5"/>
      <w:numFmt w:val="decimal"/>
      <w:lvlText w:val="%1.%2.%3.%4.%5"/>
      <w:lvlJc w:val="left"/>
      <w:pPr>
        <w:tabs>
          <w:tab w:val="num" w:pos="0"/>
        </w:tabs>
        <w:ind w:left="1008" w:hanging="1008"/>
      </w:pPr>
    </w:lvl>
    <w:lvl w:ilvl="5">
      <w:start w:val="1"/>
      <w:pStyle w:val="Heading6"/>
      <w:numFmt w:val="decimal"/>
      <w:lvlText w:val="%1.%2.%3.%4.%5.%6"/>
      <w:lvlJc w:val="left"/>
      <w:pPr>
        <w:tabs>
          <w:tab w:val="num" w:pos="0"/>
        </w:tabs>
        <w:ind w:left="1152" w:hanging="1152"/>
      </w:pPr>
    </w:lvl>
    <w:lvl w:ilvl="6">
      <w:start w:val="1"/>
      <w:pStyle w:val="Heading7"/>
      <w:numFmt w:val="decimal"/>
      <w:lvlText w:val="%1.%2.%3.%4.%5.%6.%7"/>
      <w:lvlJc w:val="left"/>
      <w:pPr>
        <w:tabs>
          <w:tab w:val="num" w:pos="0"/>
        </w:tabs>
        <w:ind w:left="1296" w:hanging="1296"/>
      </w:pPr>
    </w:lvl>
    <w:lvl w:ilvl="7">
      <w:start w:val="1"/>
      <w:pStyle w:val="Heading8"/>
      <w:numFmt w:val="decimal"/>
      <w:lvlText w:val="%1.%2.%3.%4.%5.%6.%7.%8"/>
      <w:lvlJc w:val="left"/>
      <w:pPr>
        <w:tabs>
          <w:tab w:val="num" w:pos="0"/>
        </w:tabs>
        <w:ind w:left="1440" w:hanging="1440"/>
      </w:pPr>
    </w:lvl>
    <w:lvl w:ilvl="8">
      <w:start w:val="1"/>
      <w:pStyle w:val="Heading9"/>
      <w:numFmt w:val="decimal"/>
      <w:lvlText w:val="%1.%2.%3.%4.%5.%6.%7.%8.%9"/>
      <w:lvlJc w:val="left"/>
      <w:pPr>
        <w:tabs>
          <w:tab w:val="num" w:pos="0"/>
        </w:tabs>
        <w:ind w:left="1584" w:hanging="1584"/>
      </w:p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80"/>
  <w:trackRevisions/>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cs-CZ"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MS Mincho" w:cs="" w:asciiTheme="minorHAnsi" w:cstheme="minorBidi" w:hAnsiTheme="minorHAnsi"/>
        <w:sz w:val="22"/>
        <w:szCs w:val="22"/>
        <w:lang w:val="cs-CZ"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MS Mincho" w:cs="" w:asciiTheme="minorHAnsi" w:cstheme="minorBidi" w:hAnsiTheme="minorHAnsi"/>
      <w:color w:val="auto"/>
      <w:kern w:val="0"/>
      <w:sz w:val="22"/>
      <w:szCs w:val="22"/>
      <w:lang w:val="cs-CZ" w:eastAsia="en-US" w:bidi="ar-SA"/>
    </w:rPr>
  </w:style>
  <w:style w:type="paragraph" w:styleId="Heading1">
    <w:name w:val="Heading 1"/>
    <w:basedOn w:val="Normal"/>
    <w:next w:val="Normal"/>
    <w:link w:val="Nadpis1Char"/>
    <w:uiPriority w:val="9"/>
    <w:qFormat/>
    <w:rsid w:val="00da1c83"/>
    <w:pPr>
      <w:keepNext w:val="true"/>
      <w:keepLines/>
      <w:numPr>
        <w:ilvl w:val="0"/>
        <w:numId w:val="1"/>
      </w:numPr>
      <w:spacing w:before="240" w:after="0"/>
      <w:outlineLvl w:val="0"/>
    </w:pPr>
    <w:rPr>
      <w:rFonts w:ascii="Calibri Light" w:hAnsi="Calibri Light" w:eastAsia="" w:cs="" w:asciiTheme="majorHAnsi" w:cstheme="majorBidi" w:eastAsiaTheme="majorEastAsia" w:hAnsiTheme="majorHAnsi"/>
      <w:b/>
      <w:sz w:val="40"/>
      <w:szCs w:val="32"/>
    </w:rPr>
  </w:style>
  <w:style w:type="paragraph" w:styleId="Heading2">
    <w:name w:val="Heading 2"/>
    <w:basedOn w:val="Normal"/>
    <w:next w:val="Normal"/>
    <w:link w:val="Nadpis2Char"/>
    <w:uiPriority w:val="9"/>
    <w:unhideWhenUsed/>
    <w:qFormat/>
    <w:rsid w:val="00da1c83"/>
    <w:pPr>
      <w:keepNext w:val="true"/>
      <w:keepLines/>
      <w:numPr>
        <w:ilvl w:val="1"/>
        <w:numId w:val="1"/>
      </w:numPr>
      <w:spacing w:before="40" w:after="0"/>
      <w:outlineLvl w:val="1"/>
    </w:pPr>
    <w:rPr>
      <w:rFonts w:ascii="Calibri Light" w:hAnsi="Calibri Light" w:eastAsia="" w:cs="" w:asciiTheme="majorHAnsi" w:cstheme="majorBidi" w:eastAsiaTheme="majorEastAsia" w:hAnsiTheme="majorHAnsi"/>
      <w:b/>
      <w:sz w:val="32"/>
      <w:szCs w:val="26"/>
    </w:rPr>
  </w:style>
  <w:style w:type="paragraph" w:styleId="Heading3">
    <w:name w:val="Heading 3"/>
    <w:basedOn w:val="Normal"/>
    <w:next w:val="Normal"/>
    <w:link w:val="Nadpis3Char"/>
    <w:uiPriority w:val="9"/>
    <w:unhideWhenUsed/>
    <w:qFormat/>
    <w:rsid w:val="00da1c83"/>
    <w:pPr>
      <w:keepNext w:val="true"/>
      <w:keepLines/>
      <w:numPr>
        <w:ilvl w:val="2"/>
        <w:numId w:val="1"/>
      </w:numPr>
      <w:spacing w:before="40" w:after="0"/>
      <w:outlineLvl w:val="2"/>
    </w:pPr>
    <w:rPr>
      <w:rFonts w:ascii="Calibri Light" w:hAnsi="Calibri Light" w:eastAsia="" w:cs="" w:asciiTheme="majorHAnsi" w:cstheme="majorBidi" w:eastAsiaTheme="majorEastAsia" w:hAnsiTheme="majorHAnsi"/>
      <w:b/>
      <w:sz w:val="28"/>
      <w:szCs w:val="24"/>
    </w:rPr>
  </w:style>
  <w:style w:type="paragraph" w:styleId="Heading4">
    <w:name w:val="Heading 4"/>
    <w:basedOn w:val="Normal"/>
    <w:next w:val="Normal"/>
    <w:link w:val="Nadpis4Char"/>
    <w:uiPriority w:val="9"/>
    <w:semiHidden/>
    <w:unhideWhenUsed/>
    <w:qFormat/>
    <w:rsid w:val="007d2f90"/>
    <w:pPr>
      <w:keepNext w:val="true"/>
      <w:keepLines/>
      <w:numPr>
        <w:ilvl w:val="3"/>
        <w:numId w:val="1"/>
      </w:numPr>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Nadpis5Char"/>
    <w:uiPriority w:val="9"/>
    <w:semiHidden/>
    <w:unhideWhenUsed/>
    <w:qFormat/>
    <w:rsid w:val="007d2f90"/>
    <w:pPr>
      <w:keepNext w:val="true"/>
      <w:keepLines/>
      <w:numPr>
        <w:ilvl w:val="4"/>
        <w:numId w:val="1"/>
      </w:numPr>
      <w:spacing w:before="40" w:after="0"/>
      <w:outlineLvl w:val="4"/>
    </w:pPr>
    <w:rPr>
      <w:rFonts w:ascii="Calibri Light" w:hAnsi="Calibri Light" w:eastAsia="" w:cs="" w:asciiTheme="majorHAnsi" w:cstheme="majorBidi" w:eastAsiaTheme="majorEastAsia" w:hAnsiTheme="majorHAnsi"/>
      <w:color w:val="2E74B5" w:themeColor="accent1" w:themeShade="bf"/>
    </w:rPr>
  </w:style>
  <w:style w:type="paragraph" w:styleId="Heading6">
    <w:name w:val="Heading 6"/>
    <w:basedOn w:val="Normal"/>
    <w:next w:val="Normal"/>
    <w:link w:val="Nadpis6Char"/>
    <w:uiPriority w:val="9"/>
    <w:semiHidden/>
    <w:unhideWhenUsed/>
    <w:qFormat/>
    <w:rsid w:val="007d2f90"/>
    <w:pPr>
      <w:keepNext w:val="true"/>
      <w:keepLines/>
      <w:numPr>
        <w:ilvl w:val="5"/>
        <w:numId w:val="1"/>
      </w:numPr>
      <w:spacing w:before="40" w:after="0"/>
      <w:outlineLvl w:val="5"/>
    </w:pPr>
    <w:rPr>
      <w:rFonts w:ascii="Calibri Light" w:hAnsi="Calibri Light" w:eastAsia="" w:cs="" w:asciiTheme="majorHAnsi" w:cstheme="majorBidi" w:eastAsiaTheme="majorEastAsia" w:hAnsiTheme="majorHAnsi"/>
      <w:color w:val="1F4D78" w:themeColor="accent1" w:themeShade="7f"/>
    </w:rPr>
  </w:style>
  <w:style w:type="paragraph" w:styleId="Heading7">
    <w:name w:val="Heading 7"/>
    <w:basedOn w:val="Normal"/>
    <w:next w:val="Normal"/>
    <w:link w:val="Nadpis7Char"/>
    <w:uiPriority w:val="9"/>
    <w:semiHidden/>
    <w:unhideWhenUsed/>
    <w:qFormat/>
    <w:rsid w:val="007d2f90"/>
    <w:pPr>
      <w:keepNext w:val="true"/>
      <w:keepLines/>
      <w:numPr>
        <w:ilvl w:val="6"/>
        <w:numId w:val="1"/>
      </w:numPr>
      <w:spacing w:before="40" w:after="0"/>
      <w:outlineLvl w:val="6"/>
    </w:pPr>
    <w:rPr>
      <w:rFonts w:ascii="Calibri Light" w:hAnsi="Calibri Light"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Nadpis8Char"/>
    <w:uiPriority w:val="9"/>
    <w:semiHidden/>
    <w:unhideWhenUsed/>
    <w:qFormat/>
    <w:rsid w:val="007d2f90"/>
    <w:pPr>
      <w:keepNext w:val="true"/>
      <w:keepLines/>
      <w:numPr>
        <w:ilvl w:val="7"/>
        <w:numId w:val="1"/>
      </w:numPr>
      <w:spacing w:before="40" w:after="0"/>
      <w:outlineLvl w:val="7"/>
    </w:pPr>
    <w:rPr>
      <w:rFonts w:ascii="Calibri Light" w:hAnsi="Calibri Light"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Nadpis9Char"/>
    <w:uiPriority w:val="9"/>
    <w:semiHidden/>
    <w:unhideWhenUsed/>
    <w:qFormat/>
    <w:rsid w:val="007d2f90"/>
    <w:pPr>
      <w:keepNext w:val="true"/>
      <w:keepLines/>
      <w:numPr>
        <w:ilvl w:val="8"/>
        <w:numId w:val="1"/>
      </w:numPr>
      <w:spacing w:before="40" w:after="0"/>
      <w:outlineLvl w:val="8"/>
    </w:pPr>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Nadpis1Char" w:customStyle="1">
    <w:name w:val="Nadpis 1 Char"/>
    <w:basedOn w:val="DefaultParagraphFont"/>
    <w:link w:val="Nadpis1"/>
    <w:uiPriority w:val="9"/>
    <w:qFormat/>
    <w:rsid w:val="00da1c83"/>
    <w:rPr>
      <w:rFonts w:ascii="Calibri Light" w:hAnsi="Calibri Light" w:eastAsia="" w:cs="" w:asciiTheme="majorHAnsi" w:cstheme="majorBidi" w:eastAsiaTheme="majorEastAsia" w:hAnsiTheme="majorHAnsi"/>
      <w:b/>
      <w:sz w:val="40"/>
      <w:szCs w:val="32"/>
    </w:rPr>
  </w:style>
  <w:style w:type="character" w:styleId="Nadpis2Char" w:customStyle="1">
    <w:name w:val="Nadpis 2 Char"/>
    <w:basedOn w:val="DefaultParagraphFont"/>
    <w:link w:val="Nadpis2"/>
    <w:uiPriority w:val="9"/>
    <w:qFormat/>
    <w:rsid w:val="00da1c83"/>
    <w:rPr>
      <w:rFonts w:ascii="Calibri Light" w:hAnsi="Calibri Light" w:eastAsia="" w:cs="" w:asciiTheme="majorHAnsi" w:cstheme="majorBidi" w:eastAsiaTheme="majorEastAsia" w:hAnsiTheme="majorHAnsi"/>
      <w:b/>
      <w:sz w:val="32"/>
      <w:szCs w:val="26"/>
    </w:rPr>
  </w:style>
  <w:style w:type="character" w:styleId="Nadpis3Char" w:customStyle="1">
    <w:name w:val="Nadpis 3 Char"/>
    <w:basedOn w:val="DefaultParagraphFont"/>
    <w:link w:val="Nadpis3"/>
    <w:uiPriority w:val="9"/>
    <w:qFormat/>
    <w:rsid w:val="00da1c83"/>
    <w:rPr>
      <w:rFonts w:ascii="Calibri Light" w:hAnsi="Calibri Light" w:eastAsia="" w:cs="" w:asciiTheme="majorHAnsi" w:cstheme="majorBidi" w:eastAsiaTheme="majorEastAsia" w:hAnsiTheme="majorHAnsi"/>
      <w:b/>
      <w:sz w:val="28"/>
      <w:szCs w:val="24"/>
    </w:rPr>
  </w:style>
  <w:style w:type="character" w:styleId="Nadpis4Char" w:customStyle="1">
    <w:name w:val="Nadpis 4 Char"/>
    <w:basedOn w:val="DefaultParagraphFont"/>
    <w:link w:val="Nadpis4"/>
    <w:uiPriority w:val="9"/>
    <w:semiHidden/>
    <w:qFormat/>
    <w:rsid w:val="007d2f90"/>
    <w:rPr>
      <w:rFonts w:ascii="Calibri Light" w:hAnsi="Calibri Light" w:eastAsia="" w:cs="" w:asciiTheme="majorHAnsi" w:cstheme="majorBidi" w:eastAsiaTheme="majorEastAsia" w:hAnsiTheme="majorHAnsi"/>
      <w:i/>
      <w:iCs/>
      <w:color w:val="2E74B5" w:themeColor="accent1" w:themeShade="bf"/>
    </w:rPr>
  </w:style>
  <w:style w:type="character" w:styleId="Nadpis5Char" w:customStyle="1">
    <w:name w:val="Nadpis 5 Char"/>
    <w:basedOn w:val="DefaultParagraphFont"/>
    <w:link w:val="Nadpis5"/>
    <w:uiPriority w:val="9"/>
    <w:semiHidden/>
    <w:qFormat/>
    <w:rsid w:val="007d2f90"/>
    <w:rPr>
      <w:rFonts w:ascii="Calibri Light" w:hAnsi="Calibri Light" w:eastAsia="" w:cs="" w:asciiTheme="majorHAnsi" w:cstheme="majorBidi" w:eastAsiaTheme="majorEastAsia" w:hAnsiTheme="majorHAnsi"/>
      <w:color w:val="2E74B5" w:themeColor="accent1" w:themeShade="bf"/>
    </w:rPr>
  </w:style>
  <w:style w:type="character" w:styleId="Nadpis6Char" w:customStyle="1">
    <w:name w:val="Nadpis 6 Char"/>
    <w:basedOn w:val="DefaultParagraphFont"/>
    <w:link w:val="Nadpis6"/>
    <w:uiPriority w:val="9"/>
    <w:semiHidden/>
    <w:qFormat/>
    <w:rsid w:val="007d2f90"/>
    <w:rPr>
      <w:rFonts w:ascii="Calibri Light" w:hAnsi="Calibri Light" w:eastAsia="" w:cs="" w:asciiTheme="majorHAnsi" w:cstheme="majorBidi" w:eastAsiaTheme="majorEastAsia" w:hAnsiTheme="majorHAnsi"/>
      <w:color w:val="1F4D78" w:themeColor="accent1" w:themeShade="7f"/>
    </w:rPr>
  </w:style>
  <w:style w:type="character" w:styleId="Nadpis7Char" w:customStyle="1">
    <w:name w:val="Nadpis 7 Char"/>
    <w:basedOn w:val="DefaultParagraphFont"/>
    <w:link w:val="Nadpis7"/>
    <w:uiPriority w:val="9"/>
    <w:semiHidden/>
    <w:qFormat/>
    <w:rsid w:val="007d2f90"/>
    <w:rPr>
      <w:rFonts w:ascii="Calibri Light" w:hAnsi="Calibri Light" w:eastAsia="" w:cs="" w:asciiTheme="majorHAnsi" w:cstheme="majorBidi" w:eastAsiaTheme="majorEastAsia" w:hAnsiTheme="majorHAnsi"/>
      <w:i/>
      <w:iCs/>
      <w:color w:val="1F4D78" w:themeColor="accent1" w:themeShade="7f"/>
    </w:rPr>
  </w:style>
  <w:style w:type="character" w:styleId="Nadpis8Char" w:customStyle="1">
    <w:name w:val="Nadpis 8 Char"/>
    <w:basedOn w:val="DefaultParagraphFont"/>
    <w:link w:val="Nadpis8"/>
    <w:uiPriority w:val="9"/>
    <w:semiHidden/>
    <w:qFormat/>
    <w:rsid w:val="007d2f90"/>
    <w:rPr>
      <w:rFonts w:ascii="Calibri Light" w:hAnsi="Calibri Light" w:eastAsia="" w:cs="" w:asciiTheme="majorHAnsi" w:cstheme="majorBidi" w:eastAsiaTheme="majorEastAsia" w:hAnsiTheme="majorHAnsi"/>
      <w:color w:val="272727" w:themeColor="text1" w:themeTint="d8"/>
      <w:sz w:val="21"/>
      <w:szCs w:val="21"/>
    </w:rPr>
  </w:style>
  <w:style w:type="character" w:styleId="Nadpis9Char" w:customStyle="1">
    <w:name w:val="Nadpis 9 Char"/>
    <w:basedOn w:val="DefaultParagraphFont"/>
    <w:link w:val="Nadpis9"/>
    <w:uiPriority w:val="9"/>
    <w:semiHidden/>
    <w:qFormat/>
    <w:rsid w:val="007d2f90"/>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PlaceholderText">
    <w:name w:val="Placeholder Text"/>
    <w:basedOn w:val="DefaultParagraphFont"/>
    <w:uiPriority w:val="99"/>
    <w:semiHidden/>
    <w:qFormat/>
    <w:rsid w:val="009136b5"/>
    <w:rPr>
      <w:color w:val="808080"/>
    </w:rPr>
  </w:style>
  <w:style w:type="character" w:styleId="TextbublinyChar" w:customStyle="1">
    <w:name w:val="Text bubliny Char"/>
    <w:basedOn w:val="DefaultParagraphFont"/>
    <w:link w:val="Textbubliny"/>
    <w:uiPriority w:val="99"/>
    <w:semiHidden/>
    <w:qFormat/>
    <w:rsid w:val="00115c05"/>
    <w:rPr>
      <w:rFonts w:ascii="Segoe UI" w:hAnsi="Segoe UI" w:cs="Segoe UI"/>
      <w:sz w:val="18"/>
      <w:szCs w:val="18"/>
    </w:rPr>
  </w:style>
  <w:style w:type="character" w:styleId="InternetLink">
    <w:name w:val="Hyperlink"/>
    <w:basedOn w:val="DefaultParagraphFont"/>
    <w:uiPriority w:val="99"/>
    <w:unhideWhenUsed/>
    <w:rsid w:val="00115c05"/>
    <w:rPr>
      <w:color w:val="0563C1" w:themeColor="hyperlink"/>
      <w:u w:val="single"/>
    </w:rPr>
  </w:style>
  <w:style w:type="character" w:styleId="ZhlavChar" w:customStyle="1">
    <w:name w:val="Záhlaví Char"/>
    <w:basedOn w:val="DefaultParagraphFont"/>
    <w:link w:val="Zhlav"/>
    <w:uiPriority w:val="99"/>
    <w:qFormat/>
    <w:rsid w:val="00883ecb"/>
    <w:rPr/>
  </w:style>
  <w:style w:type="character" w:styleId="ZpatChar" w:customStyle="1">
    <w:name w:val="Zápatí Char"/>
    <w:basedOn w:val="DefaultParagraphFont"/>
    <w:link w:val="Zpat"/>
    <w:uiPriority w:val="99"/>
    <w:qFormat/>
    <w:rsid w:val="00883ecb"/>
    <w:rPr/>
  </w:style>
  <w:style w:type="character" w:styleId="TextvysvtlivekChar" w:customStyle="1">
    <w:name w:val="Text vysvětlivek Char"/>
    <w:basedOn w:val="DefaultParagraphFont"/>
    <w:link w:val="Textvysvtlivek"/>
    <w:uiPriority w:val="99"/>
    <w:semiHidden/>
    <w:qFormat/>
    <w:rsid w:val="00a1280f"/>
    <w:rPr>
      <w:sz w:val="20"/>
      <w:szCs w:val="20"/>
    </w:rPr>
  </w:style>
  <w:style w:type="character" w:styleId="EndnoteCharacters">
    <w:name w:val="Endnote Characters"/>
    <w:basedOn w:val="DefaultParagraphFont"/>
    <w:uiPriority w:val="99"/>
    <w:semiHidden/>
    <w:unhideWhenUsed/>
    <w:qFormat/>
    <w:rsid w:val="00a1280f"/>
    <w:rPr>
      <w:vertAlign w:val="superscript"/>
    </w:rPr>
  </w:style>
  <w:style w:type="character" w:styleId="EndnoteAnchor">
    <w:name w:val="Endnote Anchor"/>
    <w:rPr>
      <w:vertAlign w:val="superscript"/>
    </w:rPr>
  </w:style>
  <w:style w:type="character" w:styleId="UnresolvedMention">
    <w:name w:val="Unresolved Mention"/>
    <w:basedOn w:val="DefaultParagraphFont"/>
    <w:uiPriority w:val="99"/>
    <w:semiHidden/>
    <w:unhideWhenUsed/>
    <w:qFormat/>
    <w:rsid w:val="002e1c7d"/>
    <w:rPr>
      <w:color w:val="605E5C"/>
      <w:shd w:fill="E1DFDD" w:val="clear"/>
    </w:rPr>
  </w:style>
  <w:style w:type="character" w:styleId="VisitedInternetLink">
    <w:name w:val="FollowedHyperlink"/>
    <w:basedOn w:val="DefaultParagraphFont"/>
    <w:uiPriority w:val="99"/>
    <w:semiHidden/>
    <w:unhideWhenUsed/>
    <w:rsid w:val="00d25302"/>
    <w:rPr>
      <w:color w:val="954F72" w:themeColor="followedHyperlink"/>
      <w:u w:val="single"/>
    </w:rPr>
  </w:style>
  <w:style w:type="character" w:styleId="Emphasis">
    <w:name w:val="Emphasis"/>
    <w:basedOn w:val="DefaultParagraphFont"/>
    <w:uiPriority w:val="20"/>
    <w:qFormat/>
    <w:rsid w:val="00603cc4"/>
    <w:rPr>
      <w:i/>
      <w:iCs/>
    </w:rPr>
  </w:style>
  <w:style w:type="character" w:styleId="Strong">
    <w:name w:val="Strong"/>
    <w:basedOn w:val="DefaultParagraphFont"/>
    <w:uiPriority w:val="22"/>
    <w:qFormat/>
    <w:rsid w:val="00571b1d"/>
    <w:rPr>
      <w:b/>
      <w:bCs/>
    </w:rPr>
  </w:style>
  <w:style w:type="character" w:styleId="FormtovanvHTMLChar" w:customStyle="1">
    <w:name w:val="Formátovaný v HTML Char"/>
    <w:basedOn w:val="DefaultParagraphFont"/>
    <w:link w:val="FormtovanvHTML"/>
    <w:uiPriority w:val="99"/>
    <w:semiHidden/>
    <w:qFormat/>
    <w:rsid w:val="00571b1d"/>
    <w:rPr>
      <w:rFonts w:ascii="Courier New" w:hAnsi="Courier New" w:eastAsia="Times New Roman" w:cs="Courier New"/>
      <w:sz w:val="20"/>
      <w:szCs w:val="20"/>
      <w:lang w:eastAsia="cs-CZ"/>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Bitstream Vera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a23db8"/>
    <w:pPr>
      <w:numPr>
        <w:ilvl w:val="0"/>
        <w:numId w:val="0"/>
      </w:numPr>
    </w:pPr>
    <w:rPr>
      <w:lang w:eastAsia="cs-CZ"/>
    </w:rPr>
  </w:style>
  <w:style w:type="paragraph" w:styleId="BalloonText">
    <w:name w:val="Balloon Text"/>
    <w:basedOn w:val="Normal"/>
    <w:link w:val="TextbublinyChar"/>
    <w:uiPriority w:val="99"/>
    <w:semiHidden/>
    <w:unhideWhenUsed/>
    <w:qFormat/>
    <w:rsid w:val="00115c05"/>
    <w:pPr>
      <w:spacing w:lineRule="auto" w:line="240" w:before="0" w:after="0"/>
    </w:pPr>
    <w:rPr>
      <w:rFonts w:ascii="Segoe UI" w:hAnsi="Segoe UI" w:cs="Segoe UI"/>
      <w:sz w:val="18"/>
      <w:szCs w:val="18"/>
    </w:rPr>
  </w:style>
  <w:style w:type="paragraph" w:styleId="Contents1">
    <w:name w:val="TOC 1"/>
    <w:basedOn w:val="Normal"/>
    <w:next w:val="Normal"/>
    <w:autoRedefine/>
    <w:uiPriority w:val="39"/>
    <w:unhideWhenUsed/>
    <w:rsid w:val="00f74587"/>
    <w:pPr>
      <w:tabs>
        <w:tab w:val="clear" w:pos="708"/>
        <w:tab w:val="left" w:pos="440" w:leader="none"/>
        <w:tab w:val="right" w:pos="8380" w:leader="dot"/>
      </w:tabs>
      <w:spacing w:lineRule="auto" w:line="360" w:before="0" w:after="100"/>
    </w:pPr>
    <w:rPr>
      <w:rFonts w:ascii="Times New Roman" w:hAnsi="Times New Roman" w:cs="Times New Roman"/>
      <w:b/>
      <w:sz w:val="24"/>
      <w:szCs w:val="24"/>
    </w:rPr>
  </w:style>
  <w:style w:type="paragraph" w:styleId="ListParagraph">
    <w:name w:val="List Paragraph"/>
    <w:basedOn w:val="Normal"/>
    <w:uiPriority w:val="34"/>
    <w:qFormat/>
    <w:rsid w:val="00fa705b"/>
    <w:pPr>
      <w:spacing w:before="0" w:after="160"/>
      <w:ind w:left="720" w:hanging="0"/>
      <w:contextualSpacing/>
    </w:pPr>
    <w:rPr/>
  </w:style>
  <w:style w:type="paragraph" w:styleId="Contents2">
    <w:name w:val="TOC 2"/>
    <w:basedOn w:val="Normal"/>
    <w:next w:val="Normal"/>
    <w:autoRedefine/>
    <w:uiPriority w:val="39"/>
    <w:unhideWhenUsed/>
    <w:rsid w:val="00fa705b"/>
    <w:pPr>
      <w:spacing w:before="0" w:after="100"/>
      <w:ind w:left="220" w:hanging="0"/>
    </w:pPr>
    <w:rPr/>
  </w:style>
  <w:style w:type="paragraph" w:styleId="Contents3">
    <w:name w:val="TOC 3"/>
    <w:basedOn w:val="Normal"/>
    <w:next w:val="Normal"/>
    <w:autoRedefine/>
    <w:uiPriority w:val="39"/>
    <w:unhideWhenUsed/>
    <w:rsid w:val="00fa705b"/>
    <w:pPr>
      <w:spacing w:before="0" w:after="100"/>
      <w:ind w:left="440" w:hanging="0"/>
    </w:pPr>
    <w:rPr/>
  </w:style>
  <w:style w:type="paragraph" w:styleId="Caption1">
    <w:name w:val="caption"/>
    <w:basedOn w:val="Normal"/>
    <w:next w:val="Normal"/>
    <w:uiPriority w:val="35"/>
    <w:unhideWhenUsed/>
    <w:qFormat/>
    <w:rsid w:val="00700fda"/>
    <w:pPr>
      <w:spacing w:lineRule="auto" w:line="240" w:before="0" w:after="200"/>
    </w:pPr>
    <w:rPr>
      <w:i/>
      <w:iCs/>
      <w:color w:val="44546A" w:themeColor="text2"/>
      <w:sz w:val="18"/>
      <w:szCs w:val="18"/>
    </w:rPr>
  </w:style>
  <w:style w:type="paragraph" w:styleId="Tableoffigures">
    <w:name w:val="table of figures"/>
    <w:basedOn w:val="Normal"/>
    <w:next w:val="Normal"/>
    <w:uiPriority w:val="99"/>
    <w:unhideWhenUsed/>
    <w:qFormat/>
    <w:rsid w:val="00250ead"/>
    <w:pPr>
      <w:spacing w:before="0" w:after="0"/>
    </w:pPr>
    <w:rPr/>
  </w:style>
  <w:style w:type="paragraph" w:styleId="NoSpacing">
    <w:name w:val="No Spacing"/>
    <w:uiPriority w:val="1"/>
    <w:qFormat/>
    <w:rsid w:val="00da1c83"/>
    <w:pPr>
      <w:widowControl/>
      <w:suppressAutoHyphens w:val="true"/>
      <w:bidi w:val="0"/>
      <w:spacing w:lineRule="auto" w:line="240" w:before="0" w:after="0"/>
      <w:jc w:val="left"/>
    </w:pPr>
    <w:rPr>
      <w:rFonts w:ascii="Calibri" w:hAnsi="Calibri" w:eastAsia="MS Mincho" w:cs="" w:asciiTheme="minorHAnsi" w:cstheme="minorBidi" w:hAnsiTheme="minorHAnsi"/>
      <w:color w:val="auto"/>
      <w:kern w:val="0"/>
      <w:sz w:val="22"/>
      <w:szCs w:val="22"/>
      <w:lang w:val="cs-CZ" w:eastAsia="en-US" w:bidi="ar-SA"/>
    </w:rPr>
  </w:style>
  <w:style w:type="paragraph" w:styleId="HeaderandFooter">
    <w:name w:val="Header and Footer"/>
    <w:basedOn w:val="Normal"/>
    <w:qFormat/>
    <w:pPr/>
    <w:rPr/>
  </w:style>
  <w:style w:type="paragraph" w:styleId="Header">
    <w:name w:val="Header"/>
    <w:basedOn w:val="Normal"/>
    <w:link w:val="ZhlavChar"/>
    <w:uiPriority w:val="99"/>
    <w:unhideWhenUsed/>
    <w:rsid w:val="00883ecb"/>
    <w:pPr>
      <w:tabs>
        <w:tab w:val="clear" w:pos="708"/>
        <w:tab w:val="center" w:pos="4536" w:leader="none"/>
        <w:tab w:val="right" w:pos="9072" w:leader="none"/>
      </w:tabs>
      <w:spacing w:lineRule="auto" w:line="240" w:before="0" w:after="0"/>
    </w:pPr>
    <w:rPr/>
  </w:style>
  <w:style w:type="paragraph" w:styleId="Footer">
    <w:name w:val="Footer"/>
    <w:basedOn w:val="Normal"/>
    <w:link w:val="ZpatChar"/>
    <w:uiPriority w:val="99"/>
    <w:unhideWhenUsed/>
    <w:rsid w:val="00883ecb"/>
    <w:pPr>
      <w:tabs>
        <w:tab w:val="clear" w:pos="708"/>
        <w:tab w:val="center" w:pos="4536" w:leader="none"/>
        <w:tab w:val="right" w:pos="9072" w:leader="none"/>
      </w:tabs>
      <w:spacing w:lineRule="auto" w:line="240" w:before="0" w:after="0"/>
    </w:pPr>
    <w:rPr/>
  </w:style>
  <w:style w:type="paragraph" w:styleId="Endnote">
    <w:name w:val="Endnote Text"/>
    <w:basedOn w:val="Normal"/>
    <w:link w:val="TextvysvtlivekChar"/>
    <w:uiPriority w:val="99"/>
    <w:semiHidden/>
    <w:unhideWhenUsed/>
    <w:rsid w:val="00a1280f"/>
    <w:pPr>
      <w:spacing w:lineRule="auto" w:line="240" w:before="0" w:after="0"/>
    </w:pPr>
    <w:rPr>
      <w:sz w:val="20"/>
      <w:szCs w:val="20"/>
    </w:rPr>
  </w:style>
  <w:style w:type="paragraph" w:styleId="HTMLPreformatted">
    <w:name w:val="HTML Preformatted"/>
    <w:basedOn w:val="Normal"/>
    <w:link w:val="FormtovanvHTMLChar"/>
    <w:uiPriority w:val="99"/>
    <w:semiHidden/>
    <w:unhideWhenUsed/>
    <w:qFormat/>
    <w:rsid w:val="00571b1d"/>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cs-CZ"/>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Normlntabulka">
    <w:name w:val="Normal Table"/>
    <w:uiPriority w:val="99"/>
    <w:semiHidden/>
    <w:unhideWhenUsed/>
    <w:tblPr>
      <w:tblCellMar>
        <w:top w:w="0" w:type="dxa"/>
        <w:left w:w="108" w:type="dxa"/>
        <w:bottom w:w="0" w:type="dxa"/>
        <w:right w:w="108" w:type="dxa"/>
      </w:tblCellMar>
    </w:tblPr>
  </w:style>
  <w:style w:type="table" w:styleId="Mkatabulky">
    <w:name w:val="Table Grid"/>
    <w:basedOn w:val="Normlntabulka"/>
    <w:uiPriority w:val="39"/>
    <w:rsid w:val="00801f4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tif"/><Relationship Id="rId4" Type="http://schemas.openxmlformats.org/officeDocument/2006/relationships/footer" Target="footer1.xml"/><Relationship Id="rId5" Type="http://schemas.openxmlformats.org/officeDocument/2006/relationships/image" Target="media/image3.png"/><Relationship Id="rId6" Type="http://schemas.openxmlformats.org/officeDocument/2006/relationships/hyperlink" Target="https://ec.europa.eu/eurostat/web/lucas/data/primary-data" TargetMode="External"/><Relationship Id="rId7" Type="http://schemas.openxmlformats.org/officeDocument/2006/relationships/hyperlink" Target="https://ec.europa.eu/eurostat/web/lucas/overview"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yperlink" Target="https://geoportal.cuzk.cz/(S(sgmfbk3yfcqbsovpwd1aet1x))/Default.aspx?mode=TextMeta&amp;text=INSPIRE_K_Pokryv&amp;side=INSPIRE_dSady&amp;head_tab=sekce-04-gp&amp;menu=421" TargetMode="External"/><Relationship Id="rId11" Type="http://schemas.openxmlformats.org/officeDocument/2006/relationships/hyperlink" Target="https://ec.europa.eu/eurostat/web/lucas/data/primary-data" TargetMode="External"/><Relationship Id="rId12" Type="http://schemas.openxmlformats.org/officeDocument/2006/relationships/hyperlink" Target="https://jeodpp.jrc.ec.europa.eu/ftp/jrc-opendata/LUCAS/LUCAS_harmonised/" TargetMode="External"/><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www.python.org/" TargetMode="Externa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hyperlink" Target="https://opendatascience.eu/geoharmonizer-project/" TargetMode="External"/><Relationship Id="rId24" Type="http://schemas.openxmlformats.org/officeDocument/2006/relationships/hyperlink" Target="https://ec.europa.eu/eurostat/documents/205002/8072634/LUCAS2018-C2-FieldForm-GD-Template.pdf" TargetMode="External"/><Relationship Id="rId25" Type="http://schemas.openxmlformats.org/officeDocument/2006/relationships/hyperlink" Target="https://ec.europa.eu/eurostat/documents/205002/8072634/LUCAS2018-C3-Classification.pdf" TargetMode="External"/><Relationship Id="rId26" Type="http://schemas.openxmlformats.org/officeDocument/2006/relationships/hyperlink" Target="https://land.copernicus.eu/user-corner/technical-library/LUCAS_Copernicus_Report_v2-2.pdf" TargetMode="External"/><Relationship Id="rId27" Type="http://schemas.openxmlformats.org/officeDocument/2006/relationships/hyperlink" Target="https://www.qgis.org/en/site/getinvolved/styleguide.html" TargetMode="External"/><Relationship Id="rId28" Type="http://schemas.openxmlformats.org/officeDocument/2006/relationships/hyperlink" Target="https://docs.python.org/3/faq/general.html" TargetMode="External"/><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footer" Target="footer2.xml"/><Relationship Id="rId37" Type="http://schemas.openxmlformats.org/officeDocument/2006/relationships/comments" Target="comments.xml"/><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Relationship Id="rId42" Type="http://schemas.openxmlformats.org/officeDocument/2006/relationships/customXml" Target="../customXml/item1.xml"/>
</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DA238-611E-47E2-A7B2-4D67F55BD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11737</TotalTime>
  <Application>LibreOffice/7.0.4.2$Linux_X86_64 LibreOffice_project/00$Build-2</Application>
  <AppVersion>15.0000</AppVersion>
  <Pages>66</Pages>
  <Words>11488</Words>
  <Characters>66598</Characters>
  <CharactersWithSpaces>76834</CharactersWithSpaces>
  <Paragraphs>1495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2021-03-21T08:31:00Z</dcterms:created>
  <dc:creator>Jarda</dc:creator>
  <dc:description/>
  <dc:language>en-US</dc:language>
  <cp:lastModifiedBy>Martin Landa</cp:lastModifiedBy>
  <cp:lastPrinted>2021-05-08T14:13:00Z</cp:lastPrinted>
  <dcterms:modified xsi:type="dcterms:W3CDTF">2021-05-12T17:41:23Z</dcterms:modified>
  <cp:revision>177</cp:revision>
  <dc:subject/>
  <dc:title/>
</cp:coreProperties>
</file>

<file path=docProps/custom.xml><?xml version="1.0" encoding="utf-8"?>
<Properties xmlns="http://schemas.openxmlformats.org/officeDocument/2006/custom-properties" xmlns:vt="http://schemas.openxmlformats.org/officeDocument/2006/docPropsVTypes"/>
</file>